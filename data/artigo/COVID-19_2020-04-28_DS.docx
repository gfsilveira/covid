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6028AA1D" w14:textId="77777777" w:rsidR="00D77ECA" w:rsidRDefault="00C30BF1" w:rsidP="004B3E7B">
      <w:pPr>
        <w:spacing w:after="0" w:line="360" w:lineRule="auto"/>
        <w:jc w:val="both"/>
        <w:rPr>
          <w:ins w:id="0" w:author="Daisy Maria Strottmann" w:date="2020-05-06T11:06:00Z"/>
          <w:rFonts w:ascii="Arial" w:hAnsi="Arial" w:cs="Arial"/>
          <w:sz w:val="24"/>
          <w:szCs w:val="24"/>
        </w:rPr>
      </w:pPr>
      <w:r w:rsidRPr="00C30BF1">
        <w:rPr>
          <w:rFonts w:ascii="Arial" w:hAnsi="Arial" w:cs="Arial"/>
          <w:sz w:val="24"/>
          <w:szCs w:val="24"/>
        </w:rPr>
        <w:t xml:space="preserve">Guilherme </w:t>
      </w:r>
      <w:proofErr w:type="gramStart"/>
      <w:r w:rsidRPr="00C30BF1">
        <w:rPr>
          <w:rFonts w:ascii="Arial" w:hAnsi="Arial" w:cs="Arial"/>
          <w:sz w:val="24"/>
          <w:szCs w:val="24"/>
        </w:rPr>
        <w:t>Soares</w:t>
      </w:r>
      <w:r w:rsidRPr="00C30BF1">
        <w:rPr>
          <w:rFonts w:ascii="Arial" w:hAnsi="Arial" w:cs="Arial"/>
          <w:sz w:val="24"/>
          <w:szCs w:val="24"/>
          <w:vertAlign w:val="superscript"/>
        </w:rPr>
        <w:t>1,</w:t>
      </w:r>
      <w:proofErr w:type="gramEnd"/>
      <w:r w:rsidRPr="00C30BF1">
        <w:rPr>
          <w:rFonts w:ascii="Arial" w:hAnsi="Arial" w:cs="Arial"/>
          <w:sz w:val="24"/>
          <w:szCs w:val="24"/>
          <w:vertAlign w:val="superscript"/>
        </w:rPr>
        <w:t>3</w:t>
      </w:r>
      <w:r w:rsidRPr="00C30BF1">
        <w:rPr>
          <w:rFonts w:ascii="Arial" w:hAnsi="Arial" w:cs="Arial"/>
          <w:sz w:val="24"/>
          <w:szCs w:val="24"/>
        </w:rPr>
        <w:t>,</w:t>
      </w:r>
    </w:p>
    <w:p w14:paraId="030B4676" w14:textId="698EB8D9" w:rsidR="0031293D" w:rsidRDefault="00D77ECA" w:rsidP="004B3E7B">
      <w:pPr>
        <w:spacing w:after="0" w:line="360" w:lineRule="auto"/>
        <w:jc w:val="both"/>
        <w:rPr>
          <w:rFonts w:ascii="Arial" w:hAnsi="Arial" w:cs="Arial"/>
          <w:sz w:val="24"/>
          <w:szCs w:val="24"/>
        </w:rPr>
      </w:pPr>
      <w:ins w:id="1" w:author="Daisy Maria Strottmann" w:date="2020-05-06T11:06:00Z">
        <w:r>
          <w:rPr>
            <w:rFonts w:ascii="Arial" w:hAnsi="Arial" w:cs="Arial"/>
            <w:sz w:val="24"/>
            <w:szCs w:val="24"/>
          </w:rPr>
          <w:t>Daisy M. Strottmann</w:t>
        </w:r>
      </w:ins>
      <w:ins w:id="2" w:author="Daisy Maria Strottmann" w:date="2020-05-06T11:07:00Z">
        <w:r>
          <w:rPr>
            <w:rFonts w:ascii="Arial" w:hAnsi="Arial" w:cs="Arial"/>
            <w:sz w:val="24"/>
            <w:szCs w:val="24"/>
            <w:vertAlign w:val="superscript"/>
          </w:rPr>
          <w:t>4</w:t>
        </w:r>
      </w:ins>
      <w:r w:rsidR="00C30BF1"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1909E69F" w:rsidR="00C30BF1" w:rsidRPr="00C30BF1" w:rsidRDefault="00D77ECA" w:rsidP="004B3E7B">
      <w:pPr>
        <w:spacing w:after="0" w:line="360" w:lineRule="auto"/>
        <w:jc w:val="both"/>
        <w:rPr>
          <w:rFonts w:ascii="Arial" w:hAnsi="Arial" w:cs="Arial"/>
          <w:sz w:val="24"/>
          <w:szCs w:val="24"/>
        </w:rPr>
      </w:pPr>
      <w:ins w:id="3" w:author="Daisy Maria Strottmann" w:date="2020-05-06T11:07:00Z">
        <w:r>
          <w:rPr>
            <w:rFonts w:ascii="Arial" w:hAnsi="Arial" w:cs="Arial"/>
            <w:sz w:val="24"/>
            <w:szCs w:val="24"/>
          </w:rPr>
          <w:t>4. Laboratório de Virologia</w:t>
        </w:r>
      </w:ins>
      <w:ins w:id="4" w:author="Daisy Maria Strottmann" w:date="2020-05-07T05:19:00Z">
        <w:r w:rsidR="001170F0">
          <w:rPr>
            <w:rFonts w:ascii="Arial" w:hAnsi="Arial" w:cs="Arial"/>
            <w:sz w:val="24"/>
            <w:szCs w:val="24"/>
          </w:rPr>
          <w:t xml:space="preserve"> Molecular</w:t>
        </w:r>
      </w:ins>
      <w:bookmarkStart w:id="5" w:name="_GoBack"/>
      <w:bookmarkEnd w:id="5"/>
      <w:ins w:id="6" w:author="Daisy Maria Strottmann" w:date="2020-05-06T11:08:00Z">
        <w:r>
          <w:rPr>
            <w:rFonts w:ascii="Arial" w:hAnsi="Arial" w:cs="Arial"/>
            <w:sz w:val="24"/>
            <w:szCs w:val="24"/>
          </w:rPr>
          <w:t xml:space="preserve">, </w:t>
        </w:r>
        <w:r w:rsidRPr="00C30BF1">
          <w:rPr>
            <w:rFonts w:ascii="Arial" w:hAnsi="Arial" w:cs="Arial"/>
            <w:sz w:val="24"/>
            <w:szCs w:val="24"/>
          </w:rPr>
          <w:t xml:space="preserve">Instituto Carlos Chagas - Fiocruz/PR, Curitiba, </w:t>
        </w:r>
        <w:proofErr w:type="gramStart"/>
        <w:r w:rsidRPr="00C30BF1">
          <w:rPr>
            <w:rFonts w:ascii="Arial" w:hAnsi="Arial" w:cs="Arial"/>
            <w:sz w:val="24"/>
            <w:szCs w:val="24"/>
          </w:rPr>
          <w:t>PR</w:t>
        </w:r>
      </w:ins>
      <w:proofErr w:type="gramEnd"/>
      <w:ins w:id="7" w:author="Daisy Maria Strottmann" w:date="2020-05-06T11:07:00Z">
        <w:r>
          <w:rPr>
            <w:rFonts w:ascii="Arial" w:hAnsi="Arial" w:cs="Arial"/>
            <w:sz w:val="24"/>
            <w:szCs w:val="24"/>
          </w:rPr>
          <w:t xml:space="preserve"> </w:t>
        </w:r>
      </w:ins>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t>ABSTRACT</w:t>
      </w:r>
      <w:r w:rsidR="004E70AD" w:rsidRPr="0032383A">
        <w:rPr>
          <w:rFonts w:ascii="Arial" w:hAnsi="Arial" w:cs="Arial"/>
          <w:sz w:val="24"/>
          <w:szCs w:val="24"/>
          <w:lang w:val="en-US"/>
        </w:rPr>
        <w:t>:</w:t>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35858579"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Coronaviruses</w:t>
      </w:r>
      <w:ins w:id="8" w:author="Daisy Maria Strottmann" w:date="2020-05-06T09:15:00Z">
        <w:r w:rsidR="00827CCD">
          <w:rPr>
            <w:rFonts w:ascii="Arial" w:hAnsi="Arial" w:cs="Arial"/>
            <w:sz w:val="24"/>
            <w:szCs w:val="24"/>
            <w:lang w:val="en-US"/>
          </w:rPr>
          <w:t xml:space="preserve"> (</w:t>
        </w:r>
        <w:proofErr w:type="spellStart"/>
        <w:r w:rsidR="00827CCD">
          <w:rPr>
            <w:rFonts w:ascii="Arial" w:hAnsi="Arial" w:cs="Arial"/>
            <w:sz w:val="24"/>
            <w:szCs w:val="24"/>
            <w:lang w:val="en-US"/>
          </w:rPr>
          <w:t>CoVs</w:t>
        </w:r>
        <w:proofErr w:type="spellEnd"/>
        <w:r w:rsidR="00827CCD">
          <w:rPr>
            <w:rFonts w:ascii="Arial" w:hAnsi="Arial" w:cs="Arial"/>
            <w:sz w:val="24"/>
            <w:szCs w:val="24"/>
            <w:lang w:val="en-US"/>
          </w:rPr>
          <w:t>)</w:t>
        </w:r>
      </w:ins>
      <w:r w:rsidRPr="00E213FB">
        <w:rPr>
          <w:rFonts w:ascii="Arial" w:hAnsi="Arial" w:cs="Arial"/>
          <w:sz w:val="24"/>
          <w:szCs w:val="24"/>
          <w:lang w:val="en-US"/>
        </w:rPr>
        <w:t xml:space="preserve"> are enveloped viruses that are part of a large family of single-stranded RNA viruses with a positive polarity genome and can cause respiratory, gastrointestinal, hepatic, and neurological diseases.</w:t>
      </w:r>
      <w:r w:rsidR="002A2A9F">
        <w:rPr>
          <w:rFonts w:ascii="Arial" w:hAnsi="Arial" w:cs="Arial"/>
          <w:sz w:val="24"/>
          <w:szCs w:val="24"/>
          <w:lang w:val="en-US"/>
        </w:rPr>
        <w:t xml:space="preserve"> </w:t>
      </w:r>
      <w:commentRangeStart w:id="9"/>
      <w:r w:rsidR="002A2A9F" w:rsidRPr="004B3E7B">
        <w:rPr>
          <w:rFonts w:ascii="Arial" w:eastAsia="Arial" w:hAnsi="Arial" w:cs="Arial"/>
          <w:color w:val="000000" w:themeColor="text1"/>
          <w:sz w:val="24"/>
          <w:szCs w:val="24"/>
          <w:lang w:val="en-US"/>
        </w:rPr>
        <w:t>On February 11, 2020, after phylogenetic and pathophysiological analyses, the new coronavirus (2019-nCoV) was named SARS-CoV-2</w:t>
      </w:r>
      <w:r w:rsidR="00A56008">
        <w:rPr>
          <w:rFonts w:ascii="Arial" w:eastAsia="Arial" w:hAnsi="Arial" w:cs="Arial"/>
          <w:color w:val="000000" w:themeColor="text1"/>
          <w:sz w:val="24"/>
          <w:szCs w:val="24"/>
          <w:lang w:val="en-US"/>
        </w:rPr>
        <w:t xml:space="preserve"> </w:t>
      </w:r>
      <w:commentRangeEnd w:id="9"/>
      <w:r w:rsidR="002F5AD2">
        <w:rPr>
          <w:rStyle w:val="Refdecomentrio"/>
          <w:rFonts w:ascii="Arial" w:hAnsi="Arial"/>
        </w:rPr>
        <w:commentReference w:id="9"/>
      </w:r>
      <w:r w:rsidR="00A56008" w:rsidRPr="006B1109">
        <w:rPr>
          <w:rFonts w:ascii="Arial" w:eastAsia="Arial" w:hAnsi="Arial" w:cs="Arial"/>
          <w:color w:val="000000" w:themeColor="text1"/>
          <w:sz w:val="24"/>
          <w:szCs w:val="24"/>
          <w:highlight w:val="yellow"/>
          <w:lang w:val="en-US"/>
          <w:rPrChange w:id="10" w:author="Daisy Maria Strottmann" w:date="2020-05-06T11:09:00Z">
            <w:rPr>
              <w:rFonts w:ascii="Arial" w:eastAsia="Arial" w:hAnsi="Arial" w:cs="Arial"/>
              <w:color w:val="000000" w:themeColor="text1"/>
              <w:sz w:val="24"/>
              <w:szCs w:val="24"/>
              <w:lang w:val="en-US"/>
            </w:rPr>
          </w:rPrChange>
        </w:rPr>
        <w:t>who</w:t>
      </w:r>
      <w:r w:rsidR="00A56008">
        <w:rPr>
          <w:rFonts w:ascii="Arial" w:eastAsia="Arial" w:hAnsi="Arial" w:cs="Arial"/>
          <w:color w:val="000000" w:themeColor="text1"/>
          <w:sz w:val="24"/>
          <w:szCs w:val="24"/>
          <w:lang w:val="en-US"/>
        </w:rPr>
        <w:t xml:space="preserve"> cause a</w:t>
      </w:r>
      <w:ins w:id="11" w:author="Daisy Maria Strottmann" w:date="2020-05-06T11:08:00Z">
        <w:r w:rsidR="006B1109">
          <w:rPr>
            <w:rFonts w:ascii="Arial" w:eastAsia="Arial" w:hAnsi="Arial" w:cs="Arial"/>
            <w:color w:val="000000" w:themeColor="text1"/>
            <w:sz w:val="24"/>
            <w:szCs w:val="24"/>
            <w:lang w:val="en-US"/>
          </w:rPr>
          <w:t>n</w:t>
        </w:r>
      </w:ins>
      <w:r w:rsidR="00A56008">
        <w:rPr>
          <w:rFonts w:ascii="Arial" w:eastAsia="Arial" w:hAnsi="Arial" w:cs="Arial"/>
          <w:color w:val="000000" w:themeColor="text1"/>
          <w:sz w:val="24"/>
          <w:szCs w:val="24"/>
          <w:lang w:val="en-US"/>
        </w:rPr>
        <w:t xml:space="preserve"> </w:t>
      </w:r>
      <w:r w:rsidR="00A56008" w:rsidRPr="004B3E7B">
        <w:rPr>
          <w:rFonts w:ascii="Arial" w:eastAsia="Arial" w:hAnsi="Arial" w:cs="Arial"/>
          <w:color w:val="000000" w:themeColor="text1"/>
          <w:sz w:val="24"/>
          <w:szCs w:val="24"/>
          <w:lang w:val="en-US"/>
        </w:rPr>
        <w:t xml:space="preserve">infection named COVID-19, </w:t>
      </w:r>
      <w:commentRangeStart w:id="12"/>
      <w:r w:rsidR="00A56008" w:rsidRPr="004B3E7B">
        <w:rPr>
          <w:rFonts w:ascii="Arial" w:eastAsia="Arial" w:hAnsi="Arial" w:cs="Arial"/>
          <w:color w:val="000000" w:themeColor="text1"/>
          <w:sz w:val="24"/>
          <w:szCs w:val="24"/>
          <w:lang w:val="en-US"/>
        </w:rPr>
        <w:t>characterized by a flu-like condition associated with fever and cough, which can progress to a stage of pneumonia and dyspnea in more severe cases</w:t>
      </w:r>
      <w:r w:rsidR="005B6C08">
        <w:rPr>
          <w:rFonts w:ascii="Arial" w:eastAsia="Arial" w:hAnsi="Arial" w:cs="Arial"/>
          <w:color w:val="000000" w:themeColor="text1"/>
          <w:sz w:val="24"/>
          <w:szCs w:val="24"/>
          <w:lang w:val="en-US"/>
        </w:rPr>
        <w:t>.</w:t>
      </w:r>
      <w:commentRangeEnd w:id="12"/>
      <w:r w:rsidR="001A4374">
        <w:rPr>
          <w:rStyle w:val="Refdecomentrio"/>
          <w:rFonts w:ascii="Arial" w:hAnsi="Arial"/>
        </w:rPr>
        <w:commentReference w:id="12"/>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Previous study has shown that measures of conduct and social distance alone may not be sufficient to prevent the spread of COVID-19 and the overall impact of this viral infection is of great concern</w:t>
      </w:r>
      <w:r w:rsidR="005B6C08">
        <w:rPr>
          <w:rFonts w:ascii="Arial" w:eastAsia="Arial" w:hAnsi="Arial" w:cs="Arial"/>
          <w:color w:val="000000" w:themeColor="text1"/>
          <w:sz w:val="24"/>
          <w:szCs w:val="24"/>
          <w:lang w:val="en-US"/>
        </w:rPr>
        <w:t xml:space="preserve">. </w:t>
      </w:r>
      <w:r w:rsidR="0096338E" w:rsidRPr="004B3E7B">
        <w:rPr>
          <w:rFonts w:ascii="Arial" w:eastAsia="Arial" w:hAnsi="Arial" w:cs="Arial"/>
          <w:color w:val="000000" w:themeColor="text1"/>
          <w:sz w:val="24"/>
          <w:szCs w:val="24"/>
          <w:lang w:val="en-US"/>
        </w:rPr>
        <w:t>In this context, the present study aims to contribute to the decision-making process from exploratory data analysis (AED) and predictive computational model of cases in Brazilian municipalities</w:t>
      </w:r>
      <w:r w:rsidR="005B6C08">
        <w:rPr>
          <w:rFonts w:ascii="Arial" w:eastAsia="Arial" w:hAnsi="Arial" w:cs="Arial"/>
          <w:color w:val="000000" w:themeColor="text1"/>
          <w:sz w:val="24"/>
          <w:szCs w:val="24"/>
          <w:lang w:val="en-US"/>
        </w:rPr>
        <w:t xml:space="preserve">. </w:t>
      </w:r>
      <w:r w:rsidR="00AB74FF"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w:t>
      </w:r>
      <w:commentRangeStart w:id="13"/>
      <w:r w:rsidR="00AB74FF" w:rsidRPr="00280302">
        <w:rPr>
          <w:rFonts w:ascii="Arial" w:hAnsi="Arial" w:cs="Arial"/>
          <w:sz w:val="24"/>
          <w:szCs w:val="24"/>
          <w:lang w:val="en-US"/>
        </w:rPr>
        <w:t>However</w:t>
      </w:r>
      <w:commentRangeEnd w:id="13"/>
      <w:r w:rsidR="00B21B27">
        <w:rPr>
          <w:rStyle w:val="Refdecomentrio"/>
          <w:rFonts w:ascii="Arial" w:hAnsi="Arial"/>
        </w:rPr>
        <w:commentReference w:id="13"/>
      </w:r>
      <w:r w:rsidR="00AB74FF" w:rsidRPr="00280302">
        <w:rPr>
          <w:rFonts w:ascii="Arial" w:hAnsi="Arial" w:cs="Arial"/>
          <w:sz w:val="24"/>
          <w:szCs w:val="24"/>
          <w:lang w:val="en-US"/>
        </w:rPr>
        <w:t>, there is no correlation between the indexes analyzed and the numbers of confirmed CONVID-19 cases or deaths per 100,000 inhabitants.</w:t>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commentRangeStart w:id="14"/>
      <w:r w:rsidR="00AB74FF" w:rsidRPr="002F7669">
        <w:rPr>
          <w:rFonts w:ascii="Arial" w:eastAsia="Arial" w:hAnsi="Arial" w:cs="Arial"/>
          <w:color w:val="000000" w:themeColor="text1"/>
          <w:sz w:val="24"/>
          <w:szCs w:val="24"/>
          <w:highlight w:val="yellow"/>
          <w:lang w:val="en-US"/>
        </w:rPr>
        <w:t>April</w:t>
      </w:r>
      <w:commentRangeEnd w:id="14"/>
      <w:r w:rsidR="00B21B27">
        <w:rPr>
          <w:rStyle w:val="Refdecomentrio"/>
          <w:rFonts w:ascii="Arial" w:hAnsi="Arial"/>
        </w:rPr>
        <w:commentReference w:id="14"/>
      </w:r>
      <w:r w:rsidR="00AB74FF" w:rsidRPr="002F7669">
        <w:rPr>
          <w:rFonts w:ascii="Arial" w:eastAsia="Arial" w:hAnsi="Arial" w:cs="Arial"/>
          <w:color w:val="000000" w:themeColor="text1"/>
          <w:sz w:val="24"/>
          <w:szCs w:val="24"/>
          <w:highlight w:val="yellow"/>
          <w:lang w:val="en-US"/>
        </w:rPr>
        <w:t xml:space="preserve">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lastRenderedPageBreak/>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by definition, is any epidemic disease widely distributed geographically and that affects different regions simultaneously. 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eastAsia="Arial" w:hAnsi="Arial" w:cs="Arial"/>
          <w:color w:val="000000" w:themeColor="text1"/>
          <w:sz w:val="24"/>
          <w:szCs w:val="24"/>
          <w:lang w:val="en-US"/>
        </w:rPr>
        <w:t>nasophalangeal</w:t>
      </w:r>
      <w:proofErr w:type="spellEnd"/>
      <w:r w:rsidRPr="536C85DE">
        <w:rPr>
          <w:rFonts w:ascii="Arial" w:eastAsia="Arial" w:hAnsi="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387D1EF1" w14:textId="2C10440F" w:rsidR="004B3E7B" w:rsidRPr="004B3E7B" w:rsidRDefault="536C85DE" w:rsidP="007727C6">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w:t>
      </w:r>
      <w:commentRangeStart w:id="15"/>
      <w:r w:rsidRPr="536C85DE">
        <w:rPr>
          <w:rFonts w:ascii="Arial" w:hAnsi="Arial" w:cs="Arial"/>
          <w:sz w:val="24"/>
          <w:szCs w:val="24"/>
          <w:lang w:val="en-US"/>
        </w:rPr>
        <w:t xml:space="preserve">Coronaviruses are enveloped viruses that are part of a large family of single-stranded RNA viruses with a positive polarity genome and can cause respiratory, gastrointestinal, hepatic, </w:t>
      </w:r>
      <w:r w:rsidRPr="536C85DE">
        <w:rPr>
          <w:rFonts w:ascii="Arial" w:hAnsi="Arial" w:cs="Arial"/>
          <w:sz w:val="24"/>
          <w:szCs w:val="24"/>
          <w:lang w:val="en-US"/>
        </w:rPr>
        <w:lastRenderedPageBreak/>
        <w:t>and neurological diseases.</w:t>
      </w:r>
      <w:commentRangeEnd w:id="15"/>
      <w:r w:rsidR="0077322C">
        <w:rPr>
          <w:rStyle w:val="Refdecomentrio"/>
          <w:rFonts w:ascii="Arial" w:hAnsi="Arial"/>
        </w:rPr>
        <w:commentReference w:id="15"/>
      </w:r>
      <w:r w:rsidRPr="536C85DE">
        <w:rPr>
          <w:rFonts w:ascii="Arial" w:hAnsi="Arial" w:cs="Arial"/>
          <w:sz w:val="24"/>
          <w:szCs w:val="24"/>
          <w:lang w:val="en-US"/>
        </w:rPr>
        <w:t xml:space="preserve"> These can infect many animal </w:t>
      </w:r>
      <w:commentRangeStart w:id="16"/>
      <w:r w:rsidRPr="536C85DE">
        <w:rPr>
          <w:rFonts w:ascii="Arial" w:hAnsi="Arial" w:cs="Arial"/>
          <w:sz w:val="24"/>
          <w:szCs w:val="24"/>
          <w:lang w:val="en-US"/>
        </w:rPr>
        <w:t>species</w:t>
      </w:r>
      <w:commentRangeEnd w:id="16"/>
      <w:r w:rsidR="00686205">
        <w:rPr>
          <w:rStyle w:val="Refdecomentrio"/>
          <w:rFonts w:ascii="Arial" w:hAnsi="Arial"/>
        </w:rPr>
        <w:commentReference w:id="16"/>
      </w:r>
      <w:r w:rsidRPr="536C85DE">
        <w:rPr>
          <w:rFonts w:ascii="Arial" w:hAnsi="Arial" w:cs="Arial"/>
          <w:sz w:val="24"/>
          <w:szCs w:val="24"/>
          <w:lang w:val="en-US"/>
        </w:rPr>
        <w:t>, including</w:t>
      </w:r>
      <w:ins w:id="17" w:author="Daisy Maria Strottmann" w:date="2020-05-06T18:15:00Z">
        <w:r w:rsidR="00300181">
          <w:rPr>
            <w:rFonts w:ascii="Arial" w:hAnsi="Arial" w:cs="Arial"/>
            <w:sz w:val="24"/>
            <w:szCs w:val="24"/>
            <w:lang w:val="en-US"/>
          </w:rPr>
          <w:t xml:space="preserve"> </w:t>
        </w:r>
      </w:ins>
      <w:del w:id="18" w:author="Daisy Maria Strottmann" w:date="2020-05-06T18:16:00Z">
        <w:r w:rsidRPr="536C85DE" w:rsidDel="00686205">
          <w:rPr>
            <w:rFonts w:ascii="Arial" w:hAnsi="Arial" w:cs="Arial"/>
            <w:sz w:val="24"/>
            <w:szCs w:val="24"/>
            <w:lang w:val="en-US"/>
          </w:rPr>
          <w:delText xml:space="preserve"> </w:delText>
        </w:r>
      </w:del>
      <w:r w:rsidRPr="536C85DE">
        <w:rPr>
          <w:rFonts w:ascii="Arial" w:hAnsi="Arial" w:cs="Arial"/>
          <w:sz w:val="24"/>
          <w:szCs w:val="24"/>
          <w:lang w:val="en-US"/>
        </w:rPr>
        <w:t>humans, causing acute and chronic diseases (Chang et al., 2012; Weiss, 2011). It is known that most infections caused by</w:t>
      </w:r>
      <w:ins w:id="19" w:author="Daisy Maria Strottmann" w:date="2020-05-06T09:17:00Z">
        <w:r w:rsidR="00C479CF">
          <w:rPr>
            <w:rFonts w:ascii="Arial" w:hAnsi="Arial" w:cs="Arial"/>
            <w:sz w:val="24"/>
            <w:szCs w:val="24"/>
            <w:lang w:val="en-US"/>
          </w:rPr>
          <w:t xml:space="preserve"> virus</w:t>
        </w:r>
      </w:ins>
      <w:ins w:id="20" w:author="Daisy Maria Strottmann" w:date="2020-05-06T17:41:00Z">
        <w:r w:rsidR="0077322C">
          <w:rPr>
            <w:rFonts w:ascii="Arial" w:hAnsi="Arial" w:cs="Arial"/>
            <w:sz w:val="24"/>
            <w:szCs w:val="24"/>
            <w:lang w:val="en-US"/>
          </w:rPr>
          <w:t>es</w:t>
        </w:r>
      </w:ins>
      <w:ins w:id="21" w:author="Daisy Maria Strottmann" w:date="2020-05-06T09:17:00Z">
        <w:r w:rsidR="00C479CF">
          <w:rPr>
            <w:rFonts w:ascii="Arial" w:hAnsi="Arial" w:cs="Arial"/>
            <w:sz w:val="24"/>
            <w:szCs w:val="24"/>
            <w:lang w:val="en-US"/>
          </w:rPr>
          <w:t xml:space="preserve"> from</w:t>
        </w:r>
      </w:ins>
      <w:ins w:id="22" w:author="Daisy Maria Strottmann" w:date="2020-05-06T09:19:00Z">
        <w:r w:rsidR="00C479CF">
          <w:rPr>
            <w:rFonts w:ascii="Arial" w:hAnsi="Arial" w:cs="Arial"/>
            <w:sz w:val="24"/>
            <w:szCs w:val="24"/>
            <w:lang w:val="en-US"/>
          </w:rPr>
          <w:t xml:space="preserve"> family</w:t>
        </w:r>
      </w:ins>
      <w:r w:rsidRPr="536C85DE">
        <w:rPr>
          <w:rFonts w:ascii="Arial" w:hAnsi="Arial" w:cs="Arial"/>
          <w:sz w:val="24"/>
          <w:szCs w:val="24"/>
          <w:lang w:val="en-US"/>
        </w:rPr>
        <w:t xml:space="preserve"> </w:t>
      </w:r>
      <w:proofErr w:type="spellStart"/>
      <w:ins w:id="23" w:author="Daisy Maria Strottmann" w:date="2020-05-06T09:18:00Z">
        <w:r w:rsidR="00C479CF" w:rsidRPr="00C479CF">
          <w:rPr>
            <w:rFonts w:ascii="Arial" w:hAnsi="Arial" w:cs="Arial"/>
            <w:i/>
            <w:sz w:val="24"/>
            <w:szCs w:val="24"/>
            <w:lang w:val="en-US"/>
            <w:rPrChange w:id="24" w:author="Daisy Maria Strottmann" w:date="2020-05-06T09:19:00Z">
              <w:rPr>
                <w:rFonts w:ascii="Arial" w:hAnsi="Arial" w:cs="Arial"/>
                <w:sz w:val="24"/>
                <w:szCs w:val="24"/>
                <w:lang w:val="en-US"/>
              </w:rPr>
            </w:rPrChange>
          </w:rPr>
          <w:t>Coronaviridae</w:t>
        </w:r>
        <w:proofErr w:type="spellEnd"/>
        <w:r w:rsidR="00C479CF">
          <w:rPr>
            <w:rFonts w:ascii="Arial" w:hAnsi="Arial" w:cs="Arial"/>
            <w:sz w:val="24"/>
            <w:szCs w:val="24"/>
            <w:lang w:val="en-US"/>
          </w:rPr>
          <w:t xml:space="preserve"> </w:t>
        </w:r>
      </w:ins>
      <w:del w:id="25" w:author="Daisy Maria Strottmann" w:date="2020-05-06T09:18:00Z">
        <w:r w:rsidR="006B1109" w:rsidDel="00C479CF">
          <w:fldChar w:fldCharType="begin"/>
        </w:r>
        <w:r w:rsidR="006B1109" w:rsidRPr="00827CCD" w:rsidDel="00C479CF">
          <w:rPr>
            <w:lang w:val="en-US"/>
            <w:rPrChange w:id="26" w:author="Daisy Maria Strottmann" w:date="2020-05-06T09:15:00Z">
              <w:rPr/>
            </w:rPrChange>
          </w:rPr>
          <w:delInstrText xml:space="preserve"> HYPERLINK "https://pt.wikipedia.org/wiki/Coronaviridae" \h </w:delInstrText>
        </w:r>
        <w:r w:rsidR="006B1109" w:rsidDel="00C479CF">
          <w:fldChar w:fldCharType="separate"/>
        </w:r>
        <w:r w:rsidRPr="536C85DE" w:rsidDel="00C479CF">
          <w:rPr>
            <w:rFonts w:ascii="Arial" w:hAnsi="Arial" w:cs="Arial"/>
            <w:sz w:val="24"/>
            <w:szCs w:val="24"/>
            <w:lang w:val="en-US"/>
          </w:rPr>
          <w:delText>coronaviridae</w:delText>
        </w:r>
        <w:r w:rsidR="006B1109" w:rsidDel="00C479CF">
          <w:rPr>
            <w:rFonts w:ascii="Arial" w:hAnsi="Arial" w:cs="Arial"/>
            <w:sz w:val="24"/>
            <w:szCs w:val="24"/>
            <w:lang w:val="en-US"/>
          </w:rPr>
          <w:fldChar w:fldCharType="end"/>
        </w:r>
        <w:r w:rsidRPr="536C85DE" w:rsidDel="00C479CF">
          <w:rPr>
            <w:rFonts w:ascii="Arial" w:hAnsi="Arial" w:cs="Arial"/>
            <w:sz w:val="24"/>
            <w:szCs w:val="24"/>
            <w:lang w:val="en-US"/>
          </w:rPr>
          <w:delText xml:space="preserve"> virus</w:delText>
        </w:r>
      </w:del>
      <w:r w:rsidRPr="536C85DE">
        <w:rPr>
          <w:rFonts w:ascii="Arial" w:hAnsi="Arial" w:cs="Arial"/>
          <w:sz w:val="24"/>
          <w:szCs w:val="24"/>
          <w:lang w:val="en-US"/>
        </w:rPr>
        <w:t xml:space="preserve">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 xml:space="preserve">The so-called new coronavirus, initially referred to as 2019-nCoV, was first described when a group of patients reported symptoms of pneumonia of unknown cause in Wuhan City, Hubei Province, China, in December 2019 (ZHU, 2020). </w:t>
      </w:r>
      <w:commentRangeStart w:id="27"/>
      <w:r w:rsidRPr="536C85DE">
        <w:rPr>
          <w:rFonts w:ascii="Arial" w:eastAsia="Arial" w:hAnsi="Arial" w:cs="Arial"/>
          <w:color w:val="000000" w:themeColor="text1"/>
          <w:sz w:val="24"/>
          <w:szCs w:val="24"/>
          <w:lang w:val="en-US"/>
        </w:rPr>
        <w:t>On February 11, 2020, after phylogenetic and pathophysiological analyses, the new coronavirus (2019-nCoV) was named SARS-CoV-2</w:t>
      </w:r>
      <w:commentRangeEnd w:id="27"/>
      <w:r w:rsidR="002F5AD2">
        <w:rPr>
          <w:rStyle w:val="Refdecomentrio"/>
          <w:rFonts w:ascii="Arial" w:hAnsi="Arial"/>
        </w:rPr>
        <w:commentReference w:id="27"/>
      </w:r>
      <w:r w:rsidRPr="536C85DE">
        <w:rPr>
          <w:rFonts w:ascii="Arial" w:eastAsia="Arial" w:hAnsi="Arial" w:cs="Arial"/>
          <w:color w:val="000000" w:themeColor="text1"/>
          <w:sz w:val="24"/>
          <w:szCs w:val="24"/>
          <w:lang w:val="en-US"/>
        </w:rPr>
        <w:t xml:space="preserve">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xml:space="preserve">, as announced by the Coronavirus Study Group (CSG) of the International </w:t>
      </w:r>
      <w:ins w:id="28" w:author="Daisy Maria Strottmann" w:date="2020-05-06T18:32:00Z">
        <w:r w:rsidR="007727C6" w:rsidRPr="536C85DE">
          <w:rPr>
            <w:rFonts w:ascii="Arial" w:eastAsia="Arial" w:hAnsi="Arial" w:cs="Arial"/>
            <w:color w:val="000000" w:themeColor="text1"/>
            <w:sz w:val="24"/>
            <w:szCs w:val="24"/>
            <w:lang w:val="en-US"/>
          </w:rPr>
          <w:t xml:space="preserve">Committee </w:t>
        </w:r>
        <w:r w:rsidR="007727C6">
          <w:rPr>
            <w:rFonts w:ascii="Arial" w:eastAsia="Arial" w:hAnsi="Arial" w:cs="Arial"/>
            <w:color w:val="000000" w:themeColor="text1"/>
            <w:sz w:val="24"/>
            <w:szCs w:val="24"/>
            <w:lang w:val="en-US"/>
          </w:rPr>
          <w:t xml:space="preserve">on </w:t>
        </w:r>
        <w:r w:rsidR="007727C6" w:rsidRPr="536C85DE">
          <w:rPr>
            <w:rFonts w:ascii="Arial" w:eastAsia="Arial" w:hAnsi="Arial" w:cs="Arial"/>
            <w:color w:val="000000" w:themeColor="text1"/>
            <w:sz w:val="24"/>
            <w:szCs w:val="24"/>
            <w:lang w:val="en-US"/>
          </w:rPr>
          <w:t xml:space="preserve">Taxonomy </w:t>
        </w:r>
        <w:r w:rsidR="007727C6">
          <w:rPr>
            <w:rFonts w:ascii="Arial" w:eastAsia="Arial" w:hAnsi="Arial" w:cs="Arial"/>
            <w:color w:val="000000" w:themeColor="text1"/>
            <w:sz w:val="24"/>
            <w:szCs w:val="24"/>
            <w:lang w:val="en-US"/>
          </w:rPr>
          <w:t xml:space="preserve">of </w:t>
        </w:r>
      </w:ins>
      <w:r w:rsidRPr="536C85DE">
        <w:rPr>
          <w:rFonts w:ascii="Arial" w:eastAsia="Arial" w:hAnsi="Arial" w:cs="Arial"/>
          <w:color w:val="000000" w:themeColor="text1"/>
          <w:sz w:val="24"/>
          <w:szCs w:val="24"/>
          <w:lang w:val="en-US"/>
        </w:rPr>
        <w:t>Virus</w:t>
      </w:r>
      <w:ins w:id="29" w:author="Daisy Maria Strottmann" w:date="2020-05-06T18:32:00Z">
        <w:r w:rsidR="007727C6">
          <w:rPr>
            <w:rFonts w:ascii="Arial" w:eastAsia="Arial" w:hAnsi="Arial" w:cs="Arial"/>
            <w:color w:val="000000" w:themeColor="text1"/>
            <w:sz w:val="24"/>
            <w:szCs w:val="24"/>
            <w:lang w:val="en-US"/>
          </w:rPr>
          <w:t>es (ICTV</w:t>
        </w:r>
      </w:ins>
      <w:del w:id="30" w:author="Daisy Maria Strottmann" w:date="2020-05-06T18:33:00Z">
        <w:r w:rsidRPr="536C85DE" w:rsidDel="007727C6">
          <w:rPr>
            <w:rFonts w:ascii="Arial" w:eastAsia="Arial" w:hAnsi="Arial" w:cs="Arial"/>
            <w:color w:val="000000" w:themeColor="text1"/>
            <w:sz w:val="24"/>
            <w:szCs w:val="24"/>
            <w:lang w:val="en-US"/>
          </w:rPr>
          <w:delText xml:space="preserve"> </w:delText>
        </w:r>
      </w:del>
      <w:del w:id="31" w:author="Daisy Maria Strottmann" w:date="2020-05-06T18:32:00Z">
        <w:r w:rsidRPr="536C85DE" w:rsidDel="007727C6">
          <w:rPr>
            <w:rFonts w:ascii="Arial" w:eastAsia="Arial" w:hAnsi="Arial" w:cs="Arial"/>
            <w:color w:val="000000" w:themeColor="text1"/>
            <w:sz w:val="24"/>
            <w:szCs w:val="24"/>
            <w:lang w:val="en-US"/>
          </w:rPr>
          <w:delText>Taxonomy Committee</w:delText>
        </w:r>
      </w:del>
      <w:r w:rsidRPr="536C85DE">
        <w:rPr>
          <w:rFonts w:ascii="Arial" w:eastAsia="Arial" w:hAnsi="Arial" w:cs="Arial"/>
          <w:color w:val="000000" w:themeColor="text1"/>
          <w:sz w:val="24"/>
          <w:szCs w:val="24"/>
          <w:lang w:val="en-US"/>
        </w:rPr>
        <w:t>,</w:t>
      </w:r>
      <w:ins w:id="32" w:author="Daisy Maria Strottmann" w:date="2020-05-06T18:33:00Z">
        <w:r w:rsidR="007727C6">
          <w:rPr>
            <w:rFonts w:ascii="Arial" w:eastAsia="Arial" w:hAnsi="Arial" w:cs="Arial"/>
            <w:color w:val="000000" w:themeColor="text1"/>
            <w:sz w:val="24"/>
            <w:szCs w:val="24"/>
            <w:lang w:val="en-US"/>
          </w:rPr>
          <w:t xml:space="preserve"> </w:t>
        </w:r>
      </w:ins>
      <w:del w:id="33" w:author="Daisy Maria Strottmann" w:date="2020-05-06T18:33:00Z">
        <w:r w:rsidRPr="536C85DE" w:rsidDel="007727C6">
          <w:rPr>
            <w:rFonts w:ascii="Arial" w:eastAsia="Arial" w:hAnsi="Arial" w:cs="Arial"/>
            <w:color w:val="000000" w:themeColor="text1"/>
            <w:sz w:val="24"/>
            <w:szCs w:val="24"/>
            <w:lang w:val="en-US"/>
          </w:rPr>
          <w:delText xml:space="preserve"> </w:delText>
        </w:r>
      </w:del>
      <w:r w:rsidRPr="536C85DE">
        <w:rPr>
          <w:rFonts w:ascii="Arial" w:eastAsia="Arial" w:hAnsi="Arial" w:cs="Arial"/>
          <w:color w:val="000000" w:themeColor="text1"/>
          <w:sz w:val="24"/>
          <w:szCs w:val="24"/>
          <w:lang w:val="en-US"/>
        </w:rPr>
        <w:t>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w:t>
      </w:r>
      <w:commentRangeStart w:id="34"/>
      <w:r w:rsidRPr="536C85DE">
        <w:rPr>
          <w:rFonts w:ascii="Arial" w:eastAsia="Arial" w:hAnsi="Arial" w:cs="Arial"/>
          <w:color w:val="000000" w:themeColor="text1"/>
          <w:sz w:val="24"/>
          <w:szCs w:val="24"/>
          <w:lang w:val="en-US"/>
        </w:rPr>
        <w:t xml:space="preserve">05, 2020, indicate 3,578,301 confirmed cases and more than 251,059 deaths. In Brazil, official data from the Ministry of Health </w:t>
      </w:r>
      <w:r w:rsidRPr="536C85DE">
        <w:rPr>
          <w:rFonts w:ascii="Arial" w:eastAsia="Arial" w:hAnsi="Arial" w:cs="Arial"/>
          <w:color w:val="000000" w:themeColor="text1"/>
          <w:sz w:val="24"/>
          <w:szCs w:val="24"/>
          <w:lang w:val="en-US"/>
        </w:rPr>
        <w:lastRenderedPageBreak/>
        <w:t>indicate 105,222 infected and 7,288 deaths by April 05, 2020</w:t>
      </w:r>
      <w:commentRangeEnd w:id="34"/>
      <w:r w:rsidR="00C40EF5">
        <w:rPr>
          <w:rStyle w:val="Refdecomentrio"/>
          <w:rFonts w:ascii="Arial" w:hAnsi="Arial"/>
        </w:rPr>
        <w:commentReference w:id="34"/>
      </w:r>
      <w:r w:rsidRPr="536C85DE">
        <w:rPr>
          <w:rFonts w:ascii="Arial" w:eastAsia="Arial" w:hAnsi="Arial" w:cs="Arial"/>
          <w:color w:val="000000" w:themeColor="text1"/>
          <w:sz w:val="24"/>
          <w:szCs w:val="24"/>
          <w:lang w:val="en-US"/>
        </w:rPr>
        <w:t xml:space="preserve">, and the state of São Paulo concentrates most notifications, reaching 32,187 cases and 2,654 deaths. Also, according to the national perspective of the disease, the states of Amazonas, </w:t>
      </w:r>
      <w:proofErr w:type="spellStart"/>
      <w:r w:rsidRPr="536C85DE">
        <w:rPr>
          <w:rFonts w:ascii="Arial" w:eastAsia="Arial" w:hAnsi="Arial" w:cs="Arial"/>
          <w:color w:val="000000" w:themeColor="text1"/>
          <w:sz w:val="24"/>
          <w:szCs w:val="24"/>
          <w:lang w:val="en-US"/>
        </w:rPr>
        <w:t>Amapá</w:t>
      </w:r>
      <w:proofErr w:type="spellEnd"/>
      <w:r w:rsidRPr="536C85DE">
        <w:rPr>
          <w:rFonts w:ascii="Arial" w:eastAsia="Arial" w:hAnsi="Arial" w:cs="Arial"/>
          <w:color w:val="000000" w:themeColor="text1"/>
          <w:sz w:val="24"/>
          <w:szCs w:val="24"/>
          <w:lang w:val="en-US"/>
        </w:rPr>
        <w:t xml:space="preserve">, Distrito Federal, </w:t>
      </w:r>
      <w:proofErr w:type="spellStart"/>
      <w:r w:rsidRPr="536C85DE">
        <w:rPr>
          <w:rFonts w:ascii="Arial" w:eastAsia="Arial" w:hAnsi="Arial" w:cs="Arial"/>
          <w:color w:val="000000" w:themeColor="text1"/>
          <w:sz w:val="24"/>
          <w:szCs w:val="24"/>
          <w:lang w:val="en-US"/>
        </w:rPr>
        <w:t>Ceará</w:t>
      </w:r>
      <w:proofErr w:type="spellEnd"/>
      <w:r w:rsidRPr="536C85DE">
        <w:rPr>
          <w:rFonts w:ascii="Arial" w:eastAsia="Arial" w:hAnsi="Arial" w:cs="Arial"/>
          <w:color w:val="000000" w:themeColor="text1"/>
          <w:sz w:val="24"/>
          <w:szCs w:val="24"/>
          <w:lang w:val="en-US"/>
        </w:rPr>
        <w:t xml:space="preserve">, São Paulo, Rio de Janeiro and Roraima </w:t>
      </w:r>
      <w:commentRangeStart w:id="35"/>
      <w:r w:rsidRPr="536C85DE">
        <w:rPr>
          <w:rFonts w:ascii="Arial" w:eastAsia="Arial" w:hAnsi="Arial" w:cs="Arial"/>
          <w:color w:val="000000" w:themeColor="text1"/>
          <w:sz w:val="24"/>
          <w:szCs w:val="24"/>
          <w:lang w:val="en-US"/>
        </w:rPr>
        <w:t>are the states of emergency</w:t>
      </w:r>
      <w:commentRangeEnd w:id="35"/>
      <w:r w:rsidR="00C40EF5">
        <w:rPr>
          <w:rStyle w:val="Refdecomentrio"/>
          <w:rFonts w:ascii="Arial" w:hAnsi="Arial"/>
        </w:rPr>
        <w:commentReference w:id="35"/>
      </w:r>
      <w:r w:rsidRPr="536C85DE">
        <w:rPr>
          <w:rFonts w:ascii="Arial" w:eastAsia="Arial" w:hAnsi="Arial" w:cs="Arial"/>
          <w:color w:val="000000" w:themeColor="text1"/>
          <w:sz w:val="24"/>
          <w:szCs w:val="24"/>
          <w:lang w:val="en-US"/>
        </w:rPr>
        <w:t>, that is, they need to redouble care in relation to disease prevention because they are 50% above the national incidence (Ministry of Health, 2020).</w:t>
      </w:r>
    </w:p>
    <w:p w14:paraId="1753B2E8" w14:textId="284D5155"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measures of conduct and social distance alone may not be sufficient to prevent the spread of COVID-19 and the overall impact of this viral infection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According to </w:t>
      </w:r>
      <w:commentRangeStart w:id="36"/>
      <w:proofErr w:type="spellStart"/>
      <w:r w:rsidR="004B3E7B" w:rsidRPr="004B3E7B">
        <w:rPr>
          <w:rFonts w:ascii="Arial" w:eastAsia="Arial" w:hAnsi="Arial" w:cs="Arial"/>
          <w:color w:val="000000" w:themeColor="text1"/>
          <w:sz w:val="24"/>
          <w:szCs w:val="24"/>
          <w:lang w:val="en-US"/>
        </w:rPr>
        <w:t>Suellen</w:t>
      </w:r>
      <w:proofErr w:type="spellEnd"/>
      <w:r w:rsidR="004B3E7B" w:rsidRPr="004B3E7B">
        <w:rPr>
          <w:rFonts w:ascii="Arial" w:eastAsia="Arial" w:hAnsi="Arial" w:cs="Arial"/>
          <w:color w:val="000000" w:themeColor="text1"/>
          <w:sz w:val="24"/>
          <w:szCs w:val="24"/>
          <w:lang w:val="en-US"/>
        </w:rPr>
        <w:t xml:space="preserve"> Silva </w:t>
      </w:r>
      <w:proofErr w:type="spellStart"/>
      <w:r w:rsidR="004B3E7B" w:rsidRPr="004B3E7B">
        <w:rPr>
          <w:rFonts w:ascii="Arial" w:eastAsia="Arial" w:hAnsi="Arial" w:cs="Arial"/>
          <w:color w:val="000000" w:themeColor="text1"/>
          <w:sz w:val="24"/>
          <w:szCs w:val="24"/>
          <w:lang w:val="en-US"/>
        </w:rPr>
        <w:t>Araújo</w:t>
      </w:r>
      <w:proofErr w:type="spellEnd"/>
      <w:r w:rsidR="004B3E7B" w:rsidRPr="004B3E7B">
        <w:rPr>
          <w:rFonts w:ascii="Arial" w:eastAsia="Arial" w:hAnsi="Arial" w:cs="Arial"/>
          <w:color w:val="000000" w:themeColor="text1"/>
          <w:sz w:val="24"/>
          <w:szCs w:val="24"/>
          <w:lang w:val="en-US"/>
        </w:rPr>
        <w:t xml:space="preserve"> </w:t>
      </w:r>
      <w:proofErr w:type="spellStart"/>
      <w:r w:rsidR="004B3E7B" w:rsidRPr="004B3E7B">
        <w:rPr>
          <w:rFonts w:ascii="Arial" w:eastAsia="Arial" w:hAnsi="Arial" w:cs="Arial"/>
          <w:color w:val="000000" w:themeColor="text1"/>
          <w:sz w:val="24"/>
          <w:szCs w:val="24"/>
          <w:lang w:val="en-US"/>
        </w:rPr>
        <w:t>Magalhães</w:t>
      </w:r>
      <w:proofErr w:type="spellEnd"/>
      <w:r w:rsidR="004B3E7B" w:rsidRPr="004B3E7B">
        <w:rPr>
          <w:rFonts w:ascii="Arial" w:eastAsia="Arial" w:hAnsi="Arial" w:cs="Arial"/>
          <w:color w:val="000000" w:themeColor="text1"/>
          <w:sz w:val="24"/>
          <w:szCs w:val="24"/>
          <w:lang w:val="en-US"/>
        </w:rPr>
        <w:t xml:space="preserve"> and Carla Jorge Machado </w:t>
      </w:r>
      <w:commentRangeEnd w:id="36"/>
      <w:r w:rsidR="00BE4F3B">
        <w:rPr>
          <w:rStyle w:val="Refdecomentrio"/>
          <w:rFonts w:ascii="Arial" w:hAnsi="Arial"/>
        </w:rPr>
        <w:commentReference w:id="36"/>
      </w:r>
      <w:r w:rsidR="004B3E7B" w:rsidRPr="004B3E7B">
        <w:rPr>
          <w:rFonts w:ascii="Arial" w:eastAsia="Arial" w:hAnsi="Arial" w:cs="Arial"/>
          <w:color w:val="000000" w:themeColor="text1"/>
          <w:sz w:val="24"/>
          <w:szCs w:val="24"/>
          <w:lang w:val="en-US"/>
        </w:rPr>
        <w:t xml:space="preserve">"It is no longer possible to understand epidemics without covering the speed of population displacement, which should be taken into account in the speed of control measures implemented, that is, in the surveillance of communicable diseases." (2011), an idea reinforced by Stefan </w:t>
      </w:r>
      <w:proofErr w:type="gramStart"/>
      <w:r w:rsidR="004B3E7B" w:rsidRPr="004B3E7B">
        <w:rPr>
          <w:rFonts w:ascii="Arial" w:eastAsia="Arial" w:hAnsi="Arial" w:cs="Arial"/>
          <w:color w:val="000000" w:themeColor="text1"/>
          <w:sz w:val="24"/>
          <w:szCs w:val="24"/>
          <w:lang w:val="en-US"/>
        </w:rPr>
        <w:t xml:space="preserve">Cunha  </w:t>
      </w:r>
      <w:proofErr w:type="spellStart"/>
      <w:r w:rsidR="004B3E7B" w:rsidRPr="004B3E7B">
        <w:rPr>
          <w:rFonts w:ascii="Arial" w:eastAsia="Arial" w:hAnsi="Arial" w:cs="Arial"/>
          <w:color w:val="000000" w:themeColor="text1"/>
          <w:sz w:val="24"/>
          <w:szCs w:val="24"/>
          <w:lang w:val="en-US"/>
        </w:rPr>
        <w:t>Ujvari</w:t>
      </w:r>
      <w:proofErr w:type="spellEnd"/>
      <w:proofErr w:type="gramEnd"/>
      <w:r w:rsidR="004B3E7B" w:rsidRPr="004B3E7B">
        <w:rPr>
          <w:rFonts w:ascii="Arial" w:eastAsia="Arial" w:hAnsi="Arial" w:cs="Arial"/>
          <w:color w:val="000000" w:themeColor="text1"/>
          <w:sz w:val="24"/>
          <w:szCs w:val="24"/>
          <w:lang w:val="en-US"/>
        </w:rPr>
        <w:t xml:space="preserve"> in the book of his own Pandemics: Humanity at Risk,</w:t>
      </w:r>
      <w:ins w:id="37" w:author="Daisy Maria Strottmann" w:date="2020-05-06T19:00:00Z">
        <w:r w:rsidR="00BE4F3B">
          <w:rPr>
            <w:rFonts w:ascii="Arial" w:eastAsia="Arial" w:hAnsi="Arial" w:cs="Arial"/>
            <w:color w:val="000000" w:themeColor="text1"/>
            <w:sz w:val="24"/>
            <w:szCs w:val="24"/>
            <w:lang w:val="en-US"/>
          </w:rPr>
          <w:t xml:space="preserve"> </w:t>
        </w:r>
      </w:ins>
      <w:r w:rsidR="004B3E7B" w:rsidRPr="004B3E7B">
        <w:rPr>
          <w:rFonts w:ascii="Arial" w:eastAsia="Arial" w:hAnsi="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the spread of the virus, but also to assist in surveillance measures and competent decision-making to regional health systems, where such analysis can (and should) work to reduce the exponential curve of increase of cases.</w:t>
      </w:r>
      <w:r w:rsidR="00251292">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Different </w:t>
      </w:r>
      <w:r w:rsidR="004B3E7B" w:rsidRPr="004B3E7B">
        <w:rPr>
          <w:rFonts w:ascii="Arial" w:eastAsia="Arial" w:hAnsi="Arial" w:cs="Arial"/>
          <w:color w:val="000000" w:themeColor="text1"/>
          <w:sz w:val="24"/>
          <w:szCs w:val="24"/>
          <w:lang w:val="en-US"/>
        </w:rPr>
        <w:lastRenderedPageBreak/>
        <w:t xml:space="preserve">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51852597"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understand how there is a </w:t>
      </w:r>
      <w:r w:rsidR="00705550">
        <w:rPr>
          <w:rFonts w:ascii="Arial" w:eastAsia="Arial" w:hAnsi="Arial" w:cs="Arial"/>
          <w:color w:val="000000" w:themeColor="text1"/>
          <w:sz w:val="24"/>
          <w:szCs w:val="24"/>
          <w:lang w:val="en-US"/>
        </w:rPr>
        <w:t>relation</w:t>
      </w:r>
      <w:r w:rsidRPr="008351AD">
        <w:rPr>
          <w:rFonts w:ascii="Arial" w:eastAsia="Arial" w:hAnsi="Arial" w:cs="Arial"/>
          <w:color w:val="000000" w:themeColor="text1"/>
          <w:sz w:val="24"/>
          <w:szCs w:val="24"/>
          <w:lang w:val="en-US"/>
        </w:rPr>
        <w:t xml:space="preserve"> between </w:t>
      </w:r>
      <w:r w:rsidR="00FF38D4" w:rsidRPr="00FF38D4">
        <w:rPr>
          <w:rFonts w:ascii="Arial" w:eastAsia="Arial" w:hAnsi="Arial" w:cs="Arial"/>
          <w:color w:val="000000" w:themeColor="text1"/>
          <w:sz w:val="24"/>
          <w:szCs w:val="24"/>
          <w:lang w:val="en-US"/>
        </w:rPr>
        <w:t>characteristics of the municipalities</w:t>
      </w:r>
      <w:r w:rsidR="00FF38D4">
        <w:rPr>
          <w:rFonts w:ascii="Arial" w:eastAsia="Arial" w:hAnsi="Arial" w:cs="Arial"/>
          <w:color w:val="000000" w:themeColor="text1"/>
          <w:sz w:val="24"/>
          <w:szCs w:val="24"/>
          <w:lang w:val="en-US"/>
        </w:rPr>
        <w:t xml:space="preserve"> in Brazil</w:t>
      </w:r>
      <w:r w:rsidRPr="008351AD">
        <w:rPr>
          <w:rFonts w:ascii="Arial" w:eastAsia="Arial" w:hAnsi="Arial" w:cs="Arial"/>
          <w:color w:val="000000" w:themeColor="text1"/>
          <w:sz w:val="24"/>
          <w:szCs w:val="24"/>
          <w:lang w:val="en-US"/>
        </w:rPr>
        <w:t xml:space="preserve"> and the COVID-19 contamination </w:t>
      </w:r>
      <w:r w:rsidR="009A11B9">
        <w:rPr>
          <w:rFonts w:ascii="Arial" w:eastAsia="Arial" w:hAnsi="Arial" w:cs="Arial"/>
          <w:color w:val="000000" w:themeColor="text1"/>
          <w:sz w:val="24"/>
          <w:szCs w:val="24"/>
          <w:lang w:val="en-US"/>
        </w:rPr>
        <w:t xml:space="preserve">and death </w:t>
      </w:r>
      <w:r w:rsidRPr="008351AD">
        <w:rPr>
          <w:rFonts w:ascii="Arial" w:eastAsia="Arial" w:hAnsi="Arial" w:cs="Arial"/>
          <w:color w:val="000000" w:themeColor="text1"/>
          <w:sz w:val="24"/>
          <w:szCs w:val="24"/>
          <w:lang w:val="en-US"/>
        </w:rPr>
        <w:t xml:space="preserve">rate.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w:t>
      </w:r>
      <w:del w:id="38" w:author="Daisy Maria Strottmann" w:date="2020-05-06T19:03:00Z">
        <w:r w:rsidRPr="008351AD" w:rsidDel="00D9256A">
          <w:rPr>
            <w:rFonts w:ascii="Arial" w:eastAsia="Arial" w:hAnsi="Arial" w:cs="Arial"/>
            <w:color w:val="000000" w:themeColor="text1"/>
            <w:sz w:val="24"/>
            <w:szCs w:val="24"/>
            <w:lang w:val="en-US"/>
          </w:rPr>
          <w:delText xml:space="preserve"> in addition,</w:delText>
        </w:r>
      </w:del>
      <w:r w:rsidRPr="008351AD">
        <w:rPr>
          <w:rFonts w:ascii="Arial" w:eastAsia="Arial" w:hAnsi="Arial" w:cs="Arial"/>
          <w:color w:val="000000" w:themeColor="text1"/>
          <w:sz w:val="24"/>
          <w:szCs w:val="24"/>
          <w:lang w:val="en-US"/>
        </w:rPr>
        <w:t xml:space="preserve"> we seek to understand the territorial area, demographic density, average age among inhabitants, gender, socioeconomic data and MHDI (Municipal Human Development Index)</w:t>
      </w:r>
      <w:del w:id="39" w:author="Daisy Maria Strottmann" w:date="2020-05-06T19:03:00Z">
        <w:r w:rsidRPr="008351AD" w:rsidDel="00D9256A">
          <w:rPr>
            <w:rFonts w:ascii="Arial" w:eastAsia="Arial" w:hAnsi="Arial" w:cs="Arial"/>
            <w:color w:val="000000" w:themeColor="text1"/>
            <w:sz w:val="24"/>
            <w:szCs w:val="24"/>
            <w:lang w:val="en-US"/>
          </w:rPr>
          <w:delText xml:space="preserve"> )</w:delText>
        </w:r>
      </w:del>
      <w:r w:rsidRPr="008351AD">
        <w:rPr>
          <w:rFonts w:ascii="Arial" w:eastAsia="Arial" w:hAnsi="Arial" w:cs="Arial"/>
          <w:color w:val="000000" w:themeColor="text1"/>
          <w:sz w:val="24"/>
          <w:szCs w:val="24"/>
          <w:lang w:val="en-US"/>
        </w:rPr>
        <w:t xml:space="preserve"> through a database collected for the same municipalities.</w:t>
      </w:r>
    </w:p>
    <w:p w14:paraId="329C5875" w14:textId="78A8DD50"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development of computational solutions, the Python programming language was used, which allows the use of several libraries, specific for this purpose. The data sets were worked in an Anaconda environment (IDE </w:t>
      </w:r>
      <w:proofErr w:type="spellStart"/>
      <w:r w:rsidRPr="008351AD">
        <w:rPr>
          <w:rFonts w:ascii="Arial" w:eastAsia="Arial" w:hAnsi="Arial" w:cs="Arial"/>
          <w:color w:val="000000" w:themeColor="text1"/>
          <w:sz w:val="24"/>
          <w:szCs w:val="24"/>
          <w:lang w:val="en-US"/>
        </w:rPr>
        <w:t>Jupyter</w:t>
      </w:r>
      <w:proofErr w:type="spellEnd"/>
      <w:r w:rsidRPr="008351AD">
        <w:rPr>
          <w:rFonts w:ascii="Arial" w:eastAsia="Arial" w:hAnsi="Arial" w:cs="Arial"/>
          <w:color w:val="000000" w:themeColor="text1"/>
          <w:sz w:val="24"/>
          <w:szCs w:val="24"/>
          <w:lang w:val="en-US"/>
        </w:rPr>
        <w:t xml:space="preserve"> Notebook), platforms widely applied in the field of data science, offering users robust and established tools and libraries.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w:t>
      </w:r>
      <w:proofErr w:type="spellStart"/>
      <w:r w:rsidRPr="008351AD">
        <w:rPr>
          <w:rFonts w:ascii="Arial" w:eastAsia="Arial" w:hAnsi="Arial" w:cs="Arial"/>
          <w:color w:val="000000" w:themeColor="text1"/>
          <w:sz w:val="24"/>
          <w:szCs w:val="24"/>
          <w:lang w:val="en-US"/>
        </w:rPr>
        <w:t>Matchplotlib</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Seaborn</w:t>
      </w:r>
      <w:proofErr w:type="spellEnd"/>
      <w:r w:rsidRPr="008351AD">
        <w:rPr>
          <w:rFonts w:ascii="Arial" w:eastAsia="Arial" w:hAnsi="Arial" w:cs="Arial"/>
          <w:color w:val="000000" w:themeColor="text1"/>
          <w:sz w:val="24"/>
          <w:szCs w:val="24"/>
          <w:lang w:val="en-US"/>
        </w:rPr>
        <w:t xml:space="preserve">,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r w:rsidR="006B1109">
        <w:fldChar w:fldCharType="begin"/>
      </w:r>
      <w:r w:rsidR="006B1109" w:rsidRPr="00827CCD">
        <w:rPr>
          <w:lang w:val="en-US"/>
          <w:rPrChange w:id="40" w:author="Daisy Maria Strottmann" w:date="2020-05-06T09:15:00Z">
            <w:rPr/>
          </w:rPrChange>
        </w:rPr>
        <w:instrText xml:space="preserve"> HYPERLINK "https://github.com/gfsilveira/covid" </w:instrText>
      </w:r>
      <w:r w:rsidR="006B1109">
        <w:fldChar w:fldCharType="separate"/>
      </w:r>
      <w:r w:rsidRPr="00F04EAB">
        <w:rPr>
          <w:rStyle w:val="Hyperlink"/>
          <w:rFonts w:ascii="Arial" w:eastAsia="Arial" w:hAnsi="Arial" w:cs="Arial"/>
          <w:sz w:val="24"/>
          <w:szCs w:val="24"/>
          <w:lang w:val="en-US"/>
        </w:rPr>
        <w:t>https://github.com/gfsilveira/covid</w:t>
      </w:r>
      <w:r w:rsidR="006B1109">
        <w:rPr>
          <w:rStyle w:val="Hyperlink"/>
          <w:rFonts w:ascii="Arial" w:eastAsia="Arial" w:hAnsi="Arial" w:cs="Arial"/>
          <w:sz w:val="24"/>
          <w:szCs w:val="24"/>
          <w:lang w:val="en-US"/>
        </w:rPr>
        <w:fldChar w:fldCharType="end"/>
      </w:r>
      <w:r>
        <w:rPr>
          <w:rFonts w:ascii="Arial" w:eastAsia="Arial" w:hAnsi="Arial" w:cs="Arial"/>
          <w:color w:val="000000" w:themeColor="text1"/>
          <w:sz w:val="24"/>
          <w:szCs w:val="24"/>
          <w:lang w:val="en-US"/>
        </w:rPr>
        <w:t>.</w:t>
      </w:r>
    </w:p>
    <w:p w14:paraId="21BECCC8" w14:textId="0E77600F"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xml:space="preserve">, available at </w:t>
      </w:r>
      <w:r w:rsidRPr="00B10025">
        <w:rPr>
          <w:rFonts w:ascii="Arial" w:eastAsia="Arial" w:hAnsi="Arial" w:cs="Arial"/>
          <w:color w:val="000000" w:themeColor="text1"/>
          <w:sz w:val="24"/>
          <w:szCs w:val="24"/>
          <w:lang w:val="en-US"/>
        </w:rPr>
        <w:lastRenderedPageBreak/>
        <w:t>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ins w:id="41" w:author="Daisy Maria Strottmann" w:date="2020-05-06T19:05:00Z">
        <w:r w:rsidR="00EB253F">
          <w:rPr>
            <w:rFonts w:ascii="Arial" w:eastAsia="Arial" w:hAnsi="Arial" w:cs="Arial"/>
            <w:color w:val="000000" w:themeColor="text1"/>
            <w:sz w:val="24"/>
            <w:szCs w:val="24"/>
            <w:lang w:val="en-US"/>
          </w:rPr>
          <w:t>D</w:t>
        </w:r>
      </w:ins>
      <w:del w:id="42" w:author="Daisy Maria Strottmann" w:date="2020-05-06T19:05:00Z">
        <w:r w:rsidRPr="00B10025" w:rsidDel="00EB253F">
          <w:rPr>
            <w:rFonts w:ascii="Arial" w:eastAsia="Arial" w:hAnsi="Arial" w:cs="Arial"/>
            <w:color w:val="000000" w:themeColor="text1"/>
            <w:sz w:val="24"/>
            <w:szCs w:val="24"/>
            <w:lang w:val="en-US"/>
          </w:rPr>
          <w:delText>d</w:delText>
        </w:r>
      </w:del>
      <w:r w:rsidRPr="00B10025">
        <w:rPr>
          <w:rFonts w:ascii="Arial" w:eastAsia="Arial" w:hAnsi="Arial" w:cs="Arial"/>
          <w:color w:val="000000" w:themeColor="text1"/>
          <w:sz w:val="24"/>
          <w:szCs w:val="24"/>
          <w:lang w:val="en-US"/>
        </w:rPr>
        <w:t>ata on the average age between inhabitants and gender were obtained from the 2015 census.</w:t>
      </w:r>
    </w:p>
    <w:p w14:paraId="18863499" w14:textId="68F08DE1"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incidence rate of contamination by </w:t>
      </w:r>
      <w:r w:rsidR="00BF2F70" w:rsidRPr="27676868">
        <w:rPr>
          <w:rFonts w:ascii="Arial" w:eastAsia="Arial" w:hAnsi="Arial" w:cs="Arial"/>
          <w:sz w:val="24"/>
          <w:szCs w:val="24"/>
          <w:lang w:val="en-US"/>
        </w:rPr>
        <w:t>SARS-Cov-2</w:t>
      </w:r>
      <w:r w:rsidRPr="00CB34C3">
        <w:rPr>
          <w:rFonts w:ascii="Arial" w:eastAsia="Arial" w:hAnsi="Arial" w:cs="Arial"/>
          <w:color w:val="000000" w:themeColor="text1"/>
          <w:sz w:val="24"/>
          <w:szCs w:val="24"/>
          <w:lang w:val="en-US"/>
        </w:rPr>
        <w:t xml:space="preserv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the </w:t>
      </w:r>
      <w:r w:rsidR="00441973">
        <w:rPr>
          <w:rFonts w:ascii="Arial" w:eastAsia="Arial" w:hAnsi="Arial" w:cs="Arial"/>
          <w:color w:val="000000" w:themeColor="text1"/>
          <w:sz w:val="24"/>
          <w:szCs w:val="24"/>
          <w:lang w:val="en-US"/>
        </w:rPr>
        <w:t>seniors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427A25FD"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 xml:space="preserve">. Correlations were generated using </w:t>
      </w:r>
      <w:proofErr w:type="spellStart"/>
      <w:r w:rsidRPr="00BD4963">
        <w:rPr>
          <w:rFonts w:ascii="Arial" w:eastAsia="Arial" w:hAnsi="Arial" w:cs="Arial"/>
          <w:color w:val="000000" w:themeColor="text1"/>
          <w:sz w:val="24"/>
          <w:szCs w:val="24"/>
          <w:lang w:val="en-US"/>
        </w:rPr>
        <w:t>stats.spearmanr</w:t>
      </w:r>
      <w:proofErr w:type="spellEnd"/>
      <w:r w:rsidRPr="00BD4963">
        <w:rPr>
          <w:rFonts w:ascii="Arial" w:eastAsia="Arial" w:hAnsi="Arial" w:cs="Arial"/>
          <w:color w:val="000000" w:themeColor="text1"/>
          <w:sz w:val="24"/>
          <w:szCs w:val="24"/>
          <w:lang w:val="en-US"/>
        </w:rPr>
        <w:t xml:space="preserve"> imported from the </w:t>
      </w:r>
      <w:proofErr w:type="spellStart"/>
      <w:r w:rsidRPr="00BD4963">
        <w:rPr>
          <w:rFonts w:ascii="Arial" w:eastAsia="Arial" w:hAnsi="Arial" w:cs="Arial"/>
          <w:color w:val="000000" w:themeColor="text1"/>
          <w:sz w:val="24"/>
          <w:szCs w:val="24"/>
          <w:lang w:val="en-US"/>
        </w:rPr>
        <w:t>scipy</w:t>
      </w:r>
      <w:proofErr w:type="spellEnd"/>
      <w:r w:rsidRPr="00BD4963">
        <w:rPr>
          <w:rFonts w:ascii="Arial" w:eastAsia="Arial" w:hAnsi="Arial" w:cs="Arial"/>
          <w:color w:val="000000" w:themeColor="text1"/>
          <w:sz w:val="24"/>
          <w:szCs w:val="24"/>
          <w:lang w:val="en-US"/>
        </w:rPr>
        <w:t xml:space="preserve"> library. To generate the graph, </w:t>
      </w:r>
      <w:proofErr w:type="spellStart"/>
      <w:r w:rsidRPr="00BD4963">
        <w:rPr>
          <w:rFonts w:ascii="Arial" w:eastAsia="Arial" w:hAnsi="Arial" w:cs="Arial"/>
          <w:color w:val="000000" w:themeColor="text1"/>
          <w:sz w:val="24"/>
          <w:szCs w:val="24"/>
          <w:lang w:val="en-US"/>
        </w:rPr>
        <w:t>sns.jointplot</w:t>
      </w:r>
      <w:proofErr w:type="spellEnd"/>
      <w:r w:rsidRPr="00BD4963">
        <w:rPr>
          <w:rFonts w:ascii="Arial" w:eastAsia="Arial" w:hAnsi="Arial" w:cs="Arial"/>
          <w:color w:val="000000" w:themeColor="text1"/>
          <w:sz w:val="24"/>
          <w:szCs w:val="24"/>
          <w:lang w:val="en-US"/>
        </w:rPr>
        <w:t xml:space="preserve"> was imported from the seaborn library.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 xml:space="preserve">each analyzed in isolation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5B23E9A6"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from daily data, verifying the trend, seasonality of the data and presenting the noise that was not incorporated into the series. To generate the decomposition of the Time Series, it was necessary to import the </w:t>
      </w:r>
      <w:proofErr w:type="spellStart"/>
      <w:r w:rsidRPr="00BD4963">
        <w:rPr>
          <w:rFonts w:ascii="Arial" w:eastAsia="Arial" w:hAnsi="Arial" w:cs="Arial"/>
          <w:color w:val="000000" w:themeColor="text1"/>
          <w:sz w:val="24"/>
          <w:szCs w:val="24"/>
          <w:lang w:val="en-US"/>
        </w:rPr>
        <w:t>Statsmodels</w:t>
      </w:r>
      <w:proofErr w:type="spellEnd"/>
      <w:r w:rsidRPr="00BD4963">
        <w:rPr>
          <w:rFonts w:ascii="Arial" w:eastAsia="Arial" w:hAnsi="Arial" w:cs="Arial"/>
          <w:color w:val="000000" w:themeColor="text1"/>
          <w:sz w:val="24"/>
          <w:szCs w:val="24"/>
          <w:lang w:val="en-US"/>
        </w:rPr>
        <w:t xml:space="preserve"> module (</w:t>
      </w:r>
      <w:proofErr w:type="spellStart"/>
      <w:r w:rsidRPr="00BD4963">
        <w:rPr>
          <w:rFonts w:ascii="Arial" w:eastAsia="Arial" w:hAnsi="Arial" w:cs="Arial"/>
          <w:color w:val="000000" w:themeColor="text1"/>
          <w:sz w:val="24"/>
          <w:szCs w:val="24"/>
          <w:lang w:val="en-US"/>
        </w:rPr>
        <w:t>statsmodels.tsa.seasonal</w:t>
      </w:r>
      <w:proofErr w:type="spellEnd"/>
      <w:r w:rsidRPr="00BD4963">
        <w:rPr>
          <w:rFonts w:ascii="Arial" w:eastAsia="Arial" w:hAnsi="Arial" w:cs="Arial"/>
          <w:color w:val="000000" w:themeColor="text1"/>
          <w:sz w:val="24"/>
          <w:szCs w:val="24"/>
          <w:lang w:val="en-US"/>
        </w:rPr>
        <w:t>).</w:t>
      </w:r>
    </w:p>
    <w:p w14:paraId="045254F5" w14:textId="14794FD2"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245EFA" w:rsidRPr="00BB45BE">
        <w:rPr>
          <w:rFonts w:ascii="Arial" w:eastAsia="Arial" w:hAnsi="Arial" w:cs="Arial"/>
          <w:color w:val="000000" w:themeColor="text1"/>
          <w:sz w:val="24"/>
          <w:szCs w:val="24"/>
          <w:lang w:val="en-US"/>
        </w:rPr>
        <w:t xml:space="preserve">being imported </w:t>
      </w:r>
      <w:proofErr w:type="spellStart"/>
      <w:r w:rsidR="00245EFA" w:rsidRPr="00BB45BE">
        <w:rPr>
          <w:rFonts w:ascii="Arial" w:eastAsia="Arial" w:hAnsi="Arial" w:cs="Arial"/>
          <w:color w:val="000000" w:themeColor="text1"/>
          <w:sz w:val="24"/>
          <w:szCs w:val="24"/>
          <w:lang w:val="en-US"/>
        </w:rPr>
        <w:t>sm.tsa.statespace.SARIMAX</w:t>
      </w:r>
      <w:proofErr w:type="spellEnd"/>
      <w:r w:rsidR="00245EFA" w:rsidRPr="00BB45BE">
        <w:rPr>
          <w:rFonts w:ascii="Arial" w:eastAsia="Arial" w:hAnsi="Arial" w:cs="Arial"/>
          <w:color w:val="000000" w:themeColor="text1"/>
          <w:sz w:val="24"/>
          <w:szCs w:val="24"/>
          <w:lang w:val="en-US"/>
        </w:rPr>
        <w:t xml:space="preserve">, through the </w:t>
      </w:r>
      <w:proofErr w:type="spellStart"/>
      <w:r w:rsidR="00245EFA" w:rsidRPr="00BB45BE">
        <w:rPr>
          <w:rFonts w:ascii="Arial" w:eastAsia="Arial" w:hAnsi="Arial" w:cs="Arial"/>
          <w:color w:val="000000" w:themeColor="text1"/>
          <w:sz w:val="24"/>
          <w:szCs w:val="24"/>
          <w:lang w:val="en-US"/>
        </w:rPr>
        <w:t>Statemodels</w:t>
      </w:r>
      <w:proofErr w:type="spellEnd"/>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lastRenderedPageBreak/>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adds three hyperparameters: SAMIRA (p , d, p) x (P, D, Q) m where m represents the number of time steps for a single seasonal period. A</w:t>
      </w:r>
      <w:r w:rsidR="00926F92">
        <w:rPr>
          <w:rFonts w:ascii="Arial" w:eastAsia="Arial" w:hAnsi="Arial" w:cs="Arial"/>
          <w:color w:val="000000" w:themeColor="text1"/>
          <w:sz w:val="24"/>
          <w:szCs w:val="24"/>
          <w:lang w:val="en-US"/>
        </w:rPr>
        <w:t>ll 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 xml:space="preserve">between (0,0,0)x(0,0,0)30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used. 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it was the same to generate our time series.</w:t>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rsidP="004B3E7B">
            <w:pPr>
              <w:spacing w:line="360" w:lineRule="auto"/>
              <w:jc w:val="both"/>
              <w:rPr>
                <w:rFonts w:ascii="Arial" w:eastAsia="Arial" w:hAnsi="Arial" w:cs="Arial"/>
                <w:color w:val="000000" w:themeColor="text1"/>
                <w:sz w:val="24"/>
                <w:szCs w:val="24"/>
                <w:lang w:val="en-US"/>
              </w:rPr>
            </w:pPr>
            <w:r>
              <w:rPr>
                <w:noProof/>
                <w:lang w:eastAsia="pt-BR"/>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8">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00C05115" w:rsidRPr="001170F0" w14:paraId="107F6BE7" w14:textId="77777777" w:rsidTr="536C85DE">
        <w:tc>
          <w:tcPr>
            <w:tcW w:w="8494" w:type="dxa"/>
          </w:tcPr>
          <w:p w14:paraId="685B5FDB" w14:textId="77777777"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(E)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7ED6A6FA"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w:t>
      </w:r>
      <w:proofErr w:type="gramStart"/>
      <w:r w:rsidR="00BF2F70" w:rsidRPr="27676868">
        <w:rPr>
          <w:rFonts w:ascii="Arial" w:eastAsia="Arial" w:hAnsi="Arial" w:cs="Arial"/>
          <w:sz w:val="24"/>
          <w:szCs w:val="24"/>
          <w:lang w:val="en-US"/>
        </w:rPr>
        <w:t>2</w:t>
      </w:r>
      <w:r w:rsidR="00BF2F70">
        <w:rPr>
          <w:rFonts w:ascii="Arial" w:eastAsia="Arial" w:hAnsi="Arial" w:cs="Arial"/>
          <w:sz w:val="24"/>
          <w:szCs w:val="24"/>
          <w:lang w:val="en-US"/>
        </w:rPr>
        <w:t xml:space="preserve">  </w:t>
      </w:r>
      <w:r w:rsidRPr="00791A54">
        <w:rPr>
          <w:rFonts w:ascii="Arial" w:hAnsi="Arial" w:cs="Arial"/>
          <w:sz w:val="24"/>
          <w:szCs w:val="24"/>
          <w:lang w:val="en-US"/>
        </w:rPr>
        <w:t>that</w:t>
      </w:r>
      <w:proofErr w:type="gramEnd"/>
      <w:r w:rsidRPr="00791A54">
        <w:rPr>
          <w:rFonts w:ascii="Arial" w:hAnsi="Arial" w:cs="Arial"/>
          <w:sz w:val="24"/>
          <w:szCs w:val="24"/>
          <w:lang w:val="en-US"/>
        </w:rPr>
        <w:t xml:space="preserve"> is transmitted directly from human to human, 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lang w:eastAsia="pt-BR"/>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9">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1170F0"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15A3D78B"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lastRenderedPageBreak/>
        <w:t xml:space="preserve">Seeking to understand whether the characteristics of the affected municipalities can </w:t>
      </w:r>
      <w:r w:rsidR="00364479" w:rsidRPr="00CC71DC">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 xml:space="preserve">(Figure </w:t>
      </w:r>
      <w:commentRangeStart w:id="43"/>
      <w:r w:rsidRPr="00CC71DC">
        <w:rPr>
          <w:rFonts w:ascii="Arial" w:hAnsi="Arial" w:cs="Arial"/>
          <w:sz w:val="24"/>
          <w:szCs w:val="24"/>
          <w:lang w:val="en-US"/>
        </w:rPr>
        <w:t>2</w:t>
      </w:r>
      <w:commentRangeEnd w:id="43"/>
      <w:r w:rsidR="00C82A65">
        <w:rPr>
          <w:rStyle w:val="Refdecomentrio"/>
          <w:rFonts w:ascii="Arial" w:hAnsi="Arial"/>
        </w:rPr>
        <w:commentReference w:id="43"/>
      </w:r>
      <w:r w:rsidRPr="00CC71DC">
        <w:rPr>
          <w:rFonts w:ascii="Arial" w:hAnsi="Arial" w:cs="Arial"/>
          <w:sz w:val="24"/>
          <w:szCs w:val="24"/>
          <w:lang w:val="en-US"/>
        </w:rPr>
        <w:t xml:space="preserve">A). In the cities that present cases of COVID-19, the distribution of age groups is the same as the general distribution in Brazil (Figure </w:t>
      </w:r>
      <w:r w:rsidRPr="00544830">
        <w:rPr>
          <w:rFonts w:ascii="Arial" w:hAnsi="Arial" w:cs="Arial"/>
          <w:sz w:val="24"/>
          <w:szCs w:val="24"/>
          <w:highlight w:val="yellow"/>
          <w:lang w:val="en-US"/>
          <w:rPrChange w:id="44" w:author="Daisy Maria Strottmann" w:date="2020-05-06T19:56:00Z">
            <w:rPr>
              <w:rFonts w:ascii="Arial" w:hAnsi="Arial" w:cs="Arial"/>
              <w:sz w:val="24"/>
              <w:szCs w:val="24"/>
              <w:lang w:val="en-US"/>
            </w:rPr>
          </w:rPrChange>
        </w:rPr>
        <w:t>2</w:t>
      </w:r>
      <w:r w:rsidRPr="00CC71DC">
        <w:rPr>
          <w:rFonts w:ascii="Arial" w:hAnsi="Arial" w:cs="Arial"/>
          <w:sz w:val="24"/>
          <w:szCs w:val="24"/>
          <w:lang w:val="en-US"/>
        </w:rPr>
        <w:t xml:space="preserve">B). In the present study, the age ranges of the population in the affected cities were grouped (Figure </w:t>
      </w:r>
      <w:r w:rsidRPr="00544830">
        <w:rPr>
          <w:rFonts w:ascii="Arial" w:hAnsi="Arial" w:cs="Arial"/>
          <w:sz w:val="24"/>
          <w:szCs w:val="24"/>
          <w:highlight w:val="yellow"/>
          <w:lang w:val="en-US"/>
          <w:rPrChange w:id="45" w:author="Daisy Maria Strottmann" w:date="2020-05-06T19:56:00Z">
            <w:rPr>
              <w:rFonts w:ascii="Arial" w:hAnsi="Arial" w:cs="Arial"/>
              <w:sz w:val="24"/>
              <w:szCs w:val="24"/>
              <w:lang w:val="en-US"/>
            </w:rPr>
          </w:rPrChange>
        </w:rPr>
        <w:t>2</w:t>
      </w:r>
      <w:r w:rsidRPr="00CC71DC">
        <w:rPr>
          <w:rFonts w:ascii="Arial" w:hAnsi="Arial" w:cs="Arial"/>
          <w:sz w:val="24"/>
          <w:szCs w:val="24"/>
          <w:lang w:val="en-US"/>
        </w:rPr>
        <w:t xml:space="preserve">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w:t>
      </w:r>
      <w:r w:rsidRPr="00544830">
        <w:rPr>
          <w:rFonts w:ascii="Arial" w:hAnsi="Arial" w:cs="Arial"/>
          <w:sz w:val="24"/>
          <w:szCs w:val="24"/>
          <w:highlight w:val="yellow"/>
          <w:lang w:val="en-US"/>
          <w:rPrChange w:id="46" w:author="Daisy Maria Strottmann" w:date="2020-05-06T19:57:00Z">
            <w:rPr>
              <w:rFonts w:ascii="Arial" w:hAnsi="Arial" w:cs="Arial"/>
              <w:sz w:val="24"/>
              <w:szCs w:val="24"/>
              <w:lang w:val="en-US"/>
            </w:rPr>
          </w:rPrChange>
        </w:rPr>
        <w:t>2</w:t>
      </w:r>
      <w:r w:rsidRPr="00CC71DC">
        <w:rPr>
          <w:rFonts w:ascii="Arial" w:hAnsi="Arial" w:cs="Arial"/>
          <w:sz w:val="24"/>
          <w:szCs w:val="24"/>
          <w:lang w:val="en-US"/>
        </w:rPr>
        <w:t>D) will be used for the analysis of correlation with the COVID-19 case rate. It is possible to observe that there is no difference between the age distribution in the total Brazilian municipalities (Figure 3A) and in the affected municipalities (Figure 3B).</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0">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1170F0"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1">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1170F0"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w:t>
      </w:r>
      <w:commentRangeStart w:id="47"/>
      <w:r w:rsidRPr="00D546BF">
        <w:rPr>
          <w:rFonts w:ascii="Arial" w:hAnsi="Arial" w:cs="Arial"/>
          <w:sz w:val="24"/>
          <w:szCs w:val="24"/>
          <w:lang w:val="en-US"/>
        </w:rPr>
        <w:t xml:space="preserve">As expected, in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w:t>
      </w:r>
      <w:commentRangeEnd w:id="47"/>
      <w:r w:rsidR="00C07AB0">
        <w:rPr>
          <w:rStyle w:val="Refdecomentrio"/>
          <w:rFonts w:ascii="Arial" w:hAnsi="Arial"/>
        </w:rPr>
        <w:commentReference w:id="47"/>
      </w:r>
      <w:r w:rsidRPr="00D546BF">
        <w:rPr>
          <w:rFonts w:ascii="Arial" w:hAnsi="Arial" w:cs="Arial"/>
          <w:sz w:val="24"/>
          <w:szCs w:val="24"/>
          <w:lang w:val="en-US"/>
        </w:rPr>
        <w:t xml:space="preserve">The cities analyzed, therefore, are more densely populated than the national average, which is </w:t>
      </w:r>
      <w:proofErr w:type="gramStart"/>
      <w:r w:rsidRPr="00D546BF">
        <w:rPr>
          <w:rFonts w:ascii="Arial" w:hAnsi="Arial" w:cs="Arial"/>
          <w:sz w:val="24"/>
          <w:szCs w:val="24"/>
          <w:lang w:val="en-US"/>
        </w:rPr>
        <w:t xml:space="preserve">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roofErr w:type="gramEnd"/>
      <w:r w:rsidRPr="00D546BF">
        <w:rPr>
          <w:rFonts w:ascii="Arial" w:hAnsi="Arial" w:cs="Arial"/>
          <w:sz w:val="24"/>
          <w:szCs w:val="24"/>
          <w:lang w:val="en-US"/>
        </w:rPr>
        <w:t>.</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2">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1170F0"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71B47F19"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 xml:space="preserve">The Municipal Human Development Index (MHDI) is related to three main factors, health, education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w:t>
      </w:r>
      <w:r w:rsidRPr="006B74B8">
        <w:rPr>
          <w:rFonts w:ascii="Arial" w:hAnsi="Arial" w:cs="Arial"/>
          <w:sz w:val="24"/>
          <w:szCs w:val="24"/>
          <w:lang w:val="en-US"/>
        </w:rPr>
        <w:lastRenderedPageBreak/>
        <w:t>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lang w:eastAsia="pt-BR"/>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3">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1170F0"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Start w:id="48"/>
            <w:r w:rsidRPr="0006677D">
              <w:rPr>
                <w:rFonts w:ascii="Arial" w:hAnsi="Arial" w:cs="Arial"/>
                <w:sz w:val="24"/>
                <w:szCs w:val="24"/>
                <w:lang w:val="en-US"/>
              </w:rPr>
              <w:t xml:space="preserve">(A) </w:t>
            </w:r>
            <w:commentRangeEnd w:id="48"/>
            <w:r w:rsidR="00285554">
              <w:rPr>
                <w:rStyle w:val="Refdecomentrio"/>
                <w:rFonts w:ascii="Arial" w:hAnsi="Arial"/>
              </w:rPr>
              <w:commentReference w:id="48"/>
            </w:r>
            <w:r w:rsidRPr="0006677D">
              <w:rPr>
                <w:rFonts w:ascii="Arial" w:hAnsi="Arial" w:cs="Arial"/>
                <w:sz w:val="24"/>
                <w:szCs w:val="24"/>
                <w:lang w:val="en-US"/>
              </w:rPr>
              <w:t>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4">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1170F0"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r w:rsidRPr="00635042">
              <w:rPr>
                <w:rFonts w:ascii="Arial" w:hAnsi="Arial" w:cs="Arial"/>
                <w:b/>
                <w:bCs/>
                <w:sz w:val="24"/>
                <w:szCs w:val="24"/>
                <w:lang w:val="en-US"/>
              </w:rPr>
              <w:t xml:space="preserve">Figure 07. There is no correlation between the </w:t>
            </w:r>
            <w:commentRangeStart w:id="49"/>
            <w:r w:rsidRPr="00635042">
              <w:rPr>
                <w:rFonts w:ascii="Arial" w:hAnsi="Arial" w:cs="Arial"/>
                <w:b/>
                <w:bCs/>
                <w:sz w:val="24"/>
                <w:szCs w:val="24"/>
                <w:lang w:val="en-US"/>
              </w:rPr>
              <w:t>demographic</w:t>
            </w:r>
            <w:commentRangeEnd w:id="49"/>
            <w:r w:rsidR="00C44DF8">
              <w:rPr>
                <w:rStyle w:val="Refdecomentrio"/>
                <w:rFonts w:ascii="Arial" w:hAnsi="Arial"/>
              </w:rPr>
              <w:commentReference w:id="49"/>
            </w:r>
            <w:r w:rsidRPr="00635042">
              <w:rPr>
                <w:rFonts w:ascii="Arial" w:hAnsi="Arial" w:cs="Arial"/>
                <w:b/>
                <w:bCs/>
                <w:sz w:val="24"/>
                <w:szCs w:val="24"/>
                <w:lang w:val="en-US"/>
              </w:rPr>
              <w:t xml:space="preserve"> </w:t>
            </w:r>
            <w:commentRangeStart w:id="50"/>
            <w:r w:rsidRPr="00635042">
              <w:rPr>
                <w:rFonts w:ascii="Arial" w:hAnsi="Arial" w:cs="Arial"/>
                <w:b/>
                <w:bCs/>
                <w:sz w:val="24"/>
                <w:szCs w:val="24"/>
                <w:lang w:val="en-US"/>
              </w:rPr>
              <w:t>indices</w:t>
            </w:r>
            <w:commentRangeEnd w:id="50"/>
            <w:r w:rsidR="004E5CF6">
              <w:rPr>
                <w:rStyle w:val="Refdecomentrio"/>
                <w:rFonts w:ascii="Arial" w:hAnsi="Arial"/>
              </w:rPr>
              <w:commentReference w:id="50"/>
            </w:r>
            <w:r w:rsidRPr="00635042">
              <w:rPr>
                <w:rFonts w:ascii="Arial" w:hAnsi="Arial" w:cs="Arial"/>
                <w:b/>
                <w:bCs/>
                <w:sz w:val="24"/>
                <w:szCs w:val="24"/>
                <w:lang w:val="en-US"/>
              </w:rPr>
              <w:t xml:space="preserve">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commentRangeStart w:id="51"/>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w:t>
      </w:r>
      <w:commentRangeEnd w:id="51"/>
      <w:r w:rsidR="00995807">
        <w:rPr>
          <w:rStyle w:val="Refdecomentrio"/>
          <w:rFonts w:ascii="Arial" w:hAnsi="Arial"/>
        </w:rPr>
        <w:commentReference w:id="51"/>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 xml:space="preserve">(Figure 8A). The decomposition of the time series allows to perceive a clear tendency of increase in the number of confirmed cases and deaths, </w:t>
      </w:r>
      <w:commentRangeStart w:id="52"/>
      <w:r w:rsidRPr="002F37F9">
        <w:rPr>
          <w:rFonts w:ascii="Arial" w:hAnsi="Arial" w:cs="Arial"/>
          <w:sz w:val="24"/>
          <w:szCs w:val="24"/>
          <w:lang w:val="en-US"/>
        </w:rPr>
        <w:t xml:space="preserve">however, still a stationary condition for confirmed for 100k inhabitants (Figure 8B). </w:t>
      </w:r>
      <w:commentRangeEnd w:id="52"/>
      <w:r w:rsidR="004E7BEA">
        <w:rPr>
          <w:rStyle w:val="Refdecomentrio"/>
          <w:rFonts w:ascii="Arial" w:hAnsi="Arial"/>
        </w:rPr>
        <w:commentReference w:id="52"/>
      </w:r>
      <w:r w:rsidRPr="002F37F9">
        <w:rPr>
          <w:rFonts w:ascii="Arial" w:hAnsi="Arial" w:cs="Arial"/>
          <w:sz w:val="24"/>
          <w:szCs w:val="24"/>
          <w:lang w:val="en-US"/>
        </w:rPr>
        <w:t xml:space="preserve">As for seasonality (Figure 8C) and the random component (Figure 8D), the variation in the number of confirmed cases is significantly greater than the </w:t>
      </w:r>
      <w:commentRangeStart w:id="53"/>
      <w:r w:rsidRPr="002F37F9">
        <w:rPr>
          <w:rFonts w:ascii="Arial" w:hAnsi="Arial" w:cs="Arial"/>
          <w:sz w:val="24"/>
          <w:szCs w:val="24"/>
          <w:lang w:val="en-US"/>
        </w:rPr>
        <w:t xml:space="preserve">other data </w:t>
      </w:r>
      <w:commentRangeEnd w:id="53"/>
      <w:r w:rsidR="004E7BEA">
        <w:rPr>
          <w:rStyle w:val="Refdecomentrio"/>
          <w:rFonts w:ascii="Arial" w:hAnsi="Arial"/>
        </w:rPr>
        <w:commentReference w:id="53"/>
      </w:r>
      <w:r w:rsidRPr="002F37F9">
        <w:rPr>
          <w:rFonts w:ascii="Arial" w:hAnsi="Arial" w:cs="Arial"/>
          <w:sz w:val="24"/>
          <w:szCs w:val="24"/>
          <w:lang w:val="en-US"/>
        </w:rPr>
        <w:t>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5">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1170F0"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commentRangeStart w:id="54"/>
      <w:r w:rsidRPr="00400C84">
        <w:rPr>
          <w:rFonts w:ascii="Arial" w:hAnsi="Arial" w:cs="Arial"/>
          <w:sz w:val="24"/>
          <w:szCs w:val="24"/>
          <w:lang w:val="en-US"/>
        </w:rPr>
        <w:t>There was</w:t>
      </w:r>
      <w:commentRangeEnd w:id="54"/>
      <w:r w:rsidR="00D52BBA">
        <w:rPr>
          <w:rStyle w:val="Refdecomentrio"/>
          <w:rFonts w:ascii="Arial" w:hAnsi="Arial"/>
        </w:rPr>
        <w:commentReference w:id="54"/>
      </w:r>
      <w:r w:rsidRPr="00400C84">
        <w:rPr>
          <w:rFonts w:ascii="Arial" w:hAnsi="Arial" w:cs="Arial"/>
          <w:sz w:val="24"/>
          <w:szCs w:val="24"/>
          <w:lang w:val="en-US"/>
        </w:rPr>
        <w:t xml:space="preserve">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commentRangeStart w:id="55"/>
      <w:r w:rsidR="00177AA8" w:rsidRPr="002F7669">
        <w:rPr>
          <w:rFonts w:ascii="Arial" w:eastAsia="Arial" w:hAnsi="Arial" w:cs="Arial"/>
          <w:color w:val="000000" w:themeColor="text1"/>
          <w:sz w:val="24"/>
          <w:szCs w:val="24"/>
          <w:highlight w:val="yellow"/>
          <w:lang w:val="en-US"/>
        </w:rPr>
        <w:t>April 22, 2020</w:t>
      </w:r>
      <w:commentRangeEnd w:id="55"/>
      <w:r w:rsidR="00B75A66">
        <w:rPr>
          <w:rStyle w:val="Refdecomentrio"/>
          <w:rFonts w:ascii="Arial" w:hAnsi="Arial"/>
        </w:rPr>
        <w:commentReference w:id="55"/>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6">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006C34B2" w:rsidRPr="001170F0"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w:t>
      </w:r>
      <w:commentRangeStart w:id="56"/>
      <w:r w:rsidR="00AF3BA0" w:rsidRPr="00AF3BA0">
        <w:rPr>
          <w:rFonts w:ascii="Arial" w:hAnsi="Arial" w:cs="Arial"/>
          <w:sz w:val="24"/>
          <w:szCs w:val="24"/>
          <w:lang w:val="en-US"/>
        </w:rPr>
        <w:t xml:space="preserve">if conditions </w:t>
      </w:r>
      <w:commentRangeEnd w:id="56"/>
      <w:r w:rsidR="001D7352">
        <w:rPr>
          <w:rStyle w:val="Refdecomentrio"/>
          <w:rFonts w:ascii="Arial" w:hAnsi="Arial"/>
        </w:rPr>
        <w:commentReference w:id="56"/>
      </w:r>
      <w:r w:rsidR="00AF3BA0" w:rsidRPr="00AF3BA0">
        <w:rPr>
          <w:rFonts w:ascii="Arial" w:hAnsi="Arial" w:cs="Arial"/>
          <w:sz w:val="24"/>
          <w:szCs w:val="24"/>
          <w:lang w:val="en-US"/>
        </w:rPr>
        <w:t xml:space="preserve">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w:t>
      </w:r>
      <w:proofErr w:type="gramStart"/>
      <w:r w:rsidRPr="00F62A9D">
        <w:rPr>
          <w:rFonts w:ascii="Arial" w:eastAsia="Arial" w:hAnsi="Arial" w:cs="Arial"/>
          <w:color w:val="000000" w:themeColor="text1"/>
          <w:sz w:val="24"/>
          <w:szCs w:val="24"/>
          <w:lang w:val="en-US"/>
        </w:rPr>
        <w:t xml:space="preserve">As previously described, in the </w:t>
      </w:r>
      <w:commentRangeStart w:id="57"/>
      <w:r w:rsidRPr="00F62A9D">
        <w:rPr>
          <w:rFonts w:ascii="Arial" w:eastAsia="Arial" w:hAnsi="Arial" w:cs="Arial"/>
          <w:color w:val="000000" w:themeColor="text1"/>
          <w:sz w:val="24"/>
          <w:szCs w:val="24"/>
          <w:lang w:val="en-US"/>
        </w:rPr>
        <w:t>results section</w:t>
      </w:r>
      <w:commentRangeEnd w:id="57"/>
      <w:r w:rsidR="008C0051">
        <w:rPr>
          <w:rStyle w:val="Refdecomentrio"/>
          <w:rFonts w:ascii="Arial" w:hAnsi="Arial"/>
        </w:rPr>
        <w:commentReference w:id="57"/>
      </w:r>
      <w:r w:rsidRPr="00F62A9D">
        <w:rPr>
          <w:rFonts w:ascii="Arial" w:eastAsia="Arial" w:hAnsi="Arial" w:cs="Arial"/>
          <w:color w:val="000000" w:themeColor="text1"/>
          <w:sz w:val="24"/>
          <w:szCs w:val="24"/>
          <w:lang w:val="en-US"/>
        </w:rPr>
        <w:t>, municipalities with a population larger than 295,955 inhabitants showed a positive correlation between the size of the population and the number of confirmed cases of the disease.</w:t>
      </w:r>
      <w:proofErr w:type="gramEnd"/>
      <w:r w:rsidRPr="00F62A9D">
        <w:rPr>
          <w:rFonts w:ascii="Arial" w:eastAsia="Arial" w:hAnsi="Arial" w:cs="Arial"/>
          <w:color w:val="000000" w:themeColor="text1"/>
          <w:sz w:val="24"/>
          <w:szCs w:val="24"/>
          <w:lang w:val="en-US"/>
        </w:rPr>
        <w:t xml:space="preserv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t>
      </w:r>
    </w:p>
    <w:p w14:paraId="5249604D" w14:textId="349609B7"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w:t>
      </w:r>
      <w:ins w:id="58" w:author="Daisy Maria Strottmann" w:date="2020-05-07T04:55:00Z">
        <w:r w:rsidR="007F7EE2">
          <w:rPr>
            <w:rFonts w:ascii="Arial" w:eastAsia="Arial" w:hAnsi="Arial" w:cs="Arial"/>
            <w:color w:val="000000" w:themeColor="text1"/>
            <w:sz w:val="24"/>
            <w:szCs w:val="24"/>
            <w:lang w:val="en-US"/>
          </w:rPr>
          <w:t xml:space="preserve"> (WHO)</w:t>
        </w:r>
      </w:ins>
      <w:r w:rsidRPr="00F62A9D">
        <w:rPr>
          <w:rFonts w:ascii="Arial" w:eastAsia="Arial" w:hAnsi="Arial" w:cs="Arial"/>
          <w:color w:val="000000" w:themeColor="text1"/>
          <w:sz w:val="24"/>
          <w:szCs w:val="24"/>
          <w:lang w:val="en-US"/>
        </w:rPr>
        <w:t xml:space="preserve">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w:t>
      </w:r>
      <w:commentRangeStart w:id="59"/>
      <w:r w:rsidRPr="00F62A9D">
        <w:rPr>
          <w:rFonts w:ascii="Arial" w:eastAsia="Arial" w:hAnsi="Arial" w:cs="Arial"/>
          <w:color w:val="000000" w:themeColor="text1"/>
          <w:sz w:val="24"/>
          <w:szCs w:val="24"/>
          <w:lang w:val="en-US"/>
        </w:rPr>
        <w:t>2019</w:t>
      </w:r>
      <w:commentRangeEnd w:id="59"/>
      <w:r w:rsidR="00822896">
        <w:rPr>
          <w:rStyle w:val="Refdecomentrio"/>
          <w:rFonts w:ascii="Arial" w:hAnsi="Arial"/>
        </w:rPr>
        <w:commentReference w:id="59"/>
      </w:r>
      <w:r w:rsidRPr="00F62A9D">
        <w:rPr>
          <w:rFonts w:ascii="Arial" w:eastAsia="Arial" w:hAnsi="Arial" w:cs="Arial"/>
          <w:color w:val="000000" w:themeColor="text1"/>
          <w:sz w:val="24"/>
          <w:szCs w:val="24"/>
          <w:lang w:val="en-US"/>
        </w:rPr>
        <w:t>).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w:t>
      </w:r>
      <w:r w:rsidRPr="536C85DE">
        <w:rPr>
          <w:rFonts w:ascii="Arial" w:eastAsia="Arial" w:hAnsi="Arial" w:cs="Arial"/>
          <w:color w:val="000000" w:themeColor="text1"/>
          <w:sz w:val="24"/>
          <w:szCs w:val="24"/>
          <w:lang w:val="en-US"/>
        </w:rPr>
        <w:lastRenderedPageBreak/>
        <w:t xml:space="preserve">country have been the main form of controlling the </w:t>
      </w:r>
      <w:commentRangeStart w:id="60"/>
      <w:r w:rsidRPr="536C85DE">
        <w:rPr>
          <w:rFonts w:ascii="Arial" w:eastAsia="Arial" w:hAnsi="Arial" w:cs="Arial"/>
          <w:color w:val="000000" w:themeColor="text1"/>
          <w:sz w:val="24"/>
          <w:szCs w:val="24"/>
          <w:lang w:val="en-US"/>
        </w:rPr>
        <w:t>pandemic</w:t>
      </w:r>
      <w:commentRangeEnd w:id="60"/>
      <w:r w:rsidR="00B50FBB">
        <w:rPr>
          <w:rStyle w:val="Refdecomentrio"/>
          <w:rFonts w:ascii="Arial" w:hAnsi="Arial"/>
        </w:rPr>
        <w:commentReference w:id="60"/>
      </w:r>
      <w:r w:rsidRPr="536C85DE">
        <w:rPr>
          <w:rFonts w:ascii="Arial" w:eastAsia="Arial" w:hAnsi="Arial" w:cs="Arial"/>
          <w:color w:val="000000" w:themeColor="text1"/>
          <w:sz w:val="24"/>
          <w:szCs w:val="24"/>
          <w:lang w:val="en-US"/>
        </w:rPr>
        <w:t>. It is important to note that the actual numbers of cases and deaths from the disease may be different from the official data, taking into account the impact that the delay in notifications has on the estimates and also the fact notifications depend on hospitalization</w:t>
      </w:r>
      <w:del w:id="61" w:author="Daisy Maria Strottmann" w:date="2020-05-07T05:08:00Z">
        <w:r w:rsidRPr="536C85DE" w:rsidDel="00462886">
          <w:rPr>
            <w:rFonts w:ascii="Arial" w:eastAsia="Arial" w:hAnsi="Arial" w:cs="Arial"/>
            <w:color w:val="000000" w:themeColor="text1"/>
            <w:sz w:val="24"/>
            <w:szCs w:val="24"/>
            <w:lang w:val="en-US"/>
          </w:rPr>
          <w:delText>.</w:delText>
        </w:r>
      </w:del>
      <w:r w:rsidRPr="536C85DE">
        <w:rPr>
          <w:rFonts w:ascii="Arial" w:eastAsia="Arial" w:hAnsi="Arial" w:cs="Arial"/>
          <w:color w:val="000000" w:themeColor="text1"/>
          <w:sz w:val="24"/>
          <w:szCs w:val="24"/>
          <w:lang w:val="en-US"/>
        </w:rPr>
        <w:t xml:space="preserve"> (</w:t>
      </w:r>
      <w:commentRangeStart w:id="62"/>
      <w:r w:rsidRPr="536C85DE">
        <w:rPr>
          <w:rFonts w:ascii="Arial" w:eastAsia="Arial" w:hAnsi="Arial" w:cs="Arial"/>
          <w:color w:val="000000" w:themeColor="text1"/>
          <w:sz w:val="24"/>
          <w:szCs w:val="24"/>
          <w:lang w:val="en-US"/>
        </w:rPr>
        <w:t>FIOCRUZ</w:t>
      </w:r>
      <w:commentRangeEnd w:id="62"/>
      <w:r w:rsidR="00A7687E">
        <w:rPr>
          <w:rStyle w:val="Refdecomentrio"/>
          <w:rFonts w:ascii="Arial" w:hAnsi="Arial"/>
        </w:rPr>
        <w:commentReference w:id="62"/>
      </w:r>
      <w:r w:rsidRPr="536C85DE">
        <w:rPr>
          <w:rFonts w:ascii="Arial" w:eastAsia="Arial" w:hAnsi="Arial" w:cs="Arial"/>
          <w:color w:val="000000" w:themeColor="text1"/>
          <w:sz w:val="24"/>
          <w:szCs w:val="24"/>
          <w:lang w:val="en-US"/>
        </w:rPr>
        <w:t>,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t>
      </w:r>
      <w:commentRangeStart w:id="63"/>
      <w:r w:rsidRPr="27676868">
        <w:rPr>
          <w:rFonts w:ascii="Arial" w:eastAsia="Arial" w:hAnsi="Arial" w:cs="Arial"/>
          <w:color w:val="000000" w:themeColor="text1"/>
          <w:sz w:val="24"/>
          <w:szCs w:val="24"/>
          <w:lang w:val="en-US"/>
        </w:rPr>
        <w:t>would indicate a lack of connection between these aspects</w:t>
      </w:r>
      <w:commentRangeEnd w:id="63"/>
      <w:r w:rsidR="000E4040">
        <w:rPr>
          <w:rStyle w:val="Refdecomentrio"/>
          <w:rFonts w:ascii="Arial" w:hAnsi="Arial"/>
        </w:rPr>
        <w:commentReference w:id="63"/>
      </w:r>
      <w:r w:rsidRPr="27676868">
        <w:rPr>
          <w:rFonts w:ascii="Arial" w:eastAsia="Arial" w:hAnsi="Arial" w:cs="Arial"/>
          <w:color w:val="000000" w:themeColor="text1"/>
          <w:sz w:val="24"/>
          <w:szCs w:val="24"/>
          <w:lang w:val="en-US"/>
        </w:rPr>
        <w:t>.</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lastRenderedPageBreak/>
        <w:t>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57B33B20"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w:t>
      </w:r>
      <w:del w:id="64" w:author="Daisy Maria Strottmann" w:date="2020-05-07T05:13:00Z">
        <w:r w:rsidRPr="72615DD4" w:rsidDel="004969DF">
          <w:rPr>
            <w:rFonts w:ascii="Arial" w:eastAsia="Arial" w:hAnsi="Arial" w:cs="Arial"/>
            <w:color w:val="000000" w:themeColor="text1"/>
            <w:sz w:val="24"/>
            <w:szCs w:val="24"/>
            <w:lang w:val="en-US"/>
          </w:rPr>
          <w:delText xml:space="preserve">orld </w:delText>
        </w:r>
      </w:del>
      <w:r w:rsidRPr="72615DD4">
        <w:rPr>
          <w:rFonts w:ascii="Arial" w:eastAsia="Arial" w:hAnsi="Arial" w:cs="Arial"/>
          <w:color w:val="000000" w:themeColor="text1"/>
          <w:sz w:val="24"/>
          <w:szCs w:val="24"/>
          <w:lang w:val="en-US"/>
        </w:rPr>
        <w:t>H</w:t>
      </w:r>
      <w:del w:id="65" w:author="Daisy Maria Strottmann" w:date="2020-05-07T05:13:00Z">
        <w:r w:rsidRPr="72615DD4" w:rsidDel="004969DF">
          <w:rPr>
            <w:rFonts w:ascii="Arial" w:eastAsia="Arial" w:hAnsi="Arial" w:cs="Arial"/>
            <w:color w:val="000000" w:themeColor="text1"/>
            <w:sz w:val="24"/>
            <w:szCs w:val="24"/>
            <w:lang w:val="en-US"/>
          </w:rPr>
          <w:delText xml:space="preserve">ealth </w:delText>
        </w:r>
      </w:del>
      <w:r w:rsidRPr="72615DD4">
        <w:rPr>
          <w:rFonts w:ascii="Arial" w:eastAsia="Arial" w:hAnsi="Arial" w:cs="Arial"/>
          <w:color w:val="000000" w:themeColor="text1"/>
          <w:sz w:val="24"/>
          <w:szCs w:val="24"/>
          <w:lang w:val="en-US"/>
        </w:rPr>
        <w:t>O</w:t>
      </w:r>
      <w:del w:id="66" w:author="Daisy Maria Strottmann" w:date="2020-05-07T05:13:00Z">
        <w:r w:rsidRPr="72615DD4" w:rsidDel="004969DF">
          <w:rPr>
            <w:rFonts w:ascii="Arial" w:eastAsia="Arial" w:hAnsi="Arial" w:cs="Arial"/>
            <w:color w:val="000000" w:themeColor="text1"/>
            <w:sz w:val="24"/>
            <w:szCs w:val="24"/>
            <w:lang w:val="en-US"/>
          </w:rPr>
          <w:delText>rganization</w:delText>
        </w:r>
      </w:del>
      <w:r w:rsidRPr="72615DD4">
        <w:rPr>
          <w:rFonts w:ascii="Arial" w:eastAsia="Arial" w:hAnsi="Arial" w:cs="Arial"/>
          <w:color w:val="000000" w:themeColor="text1"/>
          <w:sz w:val="24"/>
          <w:szCs w:val="24"/>
          <w:lang w:val="en-US"/>
        </w:rPr>
        <w:t>, in order to avoid hospital demand above the service capacity, since the saturation of the hospital network, is already being reported by some states, which also will have an impact over the data and the rate of reported cases as well as on lethality rate (</w:t>
      </w:r>
      <w:commentRangeStart w:id="67"/>
      <w:r w:rsidRPr="72615DD4">
        <w:rPr>
          <w:rFonts w:ascii="Arial" w:eastAsia="Arial" w:hAnsi="Arial" w:cs="Arial"/>
          <w:color w:val="000000" w:themeColor="text1"/>
          <w:sz w:val="24"/>
          <w:szCs w:val="24"/>
          <w:lang w:val="en-US"/>
        </w:rPr>
        <w:t>FIOCRUZ</w:t>
      </w:r>
      <w:commentRangeEnd w:id="67"/>
      <w:r w:rsidR="004969DF">
        <w:rPr>
          <w:rStyle w:val="Refdecomentrio"/>
          <w:rFonts w:ascii="Arial" w:hAnsi="Arial"/>
        </w:rPr>
        <w:commentReference w:id="67"/>
      </w:r>
      <w:r w:rsidRPr="72615DD4">
        <w:rPr>
          <w:rFonts w:ascii="Arial" w:eastAsia="Arial" w:hAnsi="Arial" w:cs="Arial"/>
          <w:color w:val="000000" w:themeColor="text1"/>
          <w:sz w:val="24"/>
          <w:szCs w:val="24"/>
          <w:lang w:val="en-US"/>
        </w:rPr>
        <w:t>,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w:t>
      </w:r>
      <w:proofErr w:type="spellStart"/>
      <w:r w:rsidRPr="536C85DE">
        <w:rPr>
          <w:rFonts w:ascii="Arial" w:eastAsia="Arial" w:hAnsi="Arial" w:cs="Arial"/>
          <w:sz w:val="24"/>
          <w:szCs w:val="24"/>
          <w:lang w:val="en-US"/>
        </w:rPr>
        <w:t>Halpin</w:t>
      </w:r>
      <w:proofErr w:type="spellEnd"/>
      <w:r w:rsidRPr="536C85DE">
        <w:rPr>
          <w:rFonts w:ascii="Arial" w:eastAsia="Arial" w:hAnsi="Arial" w:cs="Arial"/>
          <w:sz w:val="24"/>
          <w:szCs w:val="24"/>
          <w:lang w:val="en-US"/>
        </w:rPr>
        <w:t xml:space="preserve">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7">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w:t>
      </w:r>
      <w:proofErr w:type="spellStart"/>
      <w:r w:rsidRPr="536C85DE">
        <w:rPr>
          <w:rFonts w:ascii="Arial" w:eastAsia="Arial" w:hAnsi="Arial" w:cs="Arial"/>
          <w:sz w:val="24"/>
          <w:szCs w:val="24"/>
          <w:lang w:val="en-US"/>
        </w:rPr>
        <w:t>Nuzzo</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8">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19">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lastRenderedPageBreak/>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20">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r w:rsidR="005B4253">
        <w:fldChar w:fldCharType="begin"/>
      </w:r>
      <w:r w:rsidR="005B4253" w:rsidRPr="00B21B27">
        <w:rPr>
          <w:lang w:val="en-US"/>
          <w:rPrChange w:id="68" w:author="Daisy Maria Strottmann" w:date="2020-05-06T17:19:00Z">
            <w:rPr/>
          </w:rPrChange>
        </w:rPr>
        <w:instrText xml:space="preserve"> HYPERLINK "https://doi.org/10.1038/s41564-020-0695-z" \h </w:instrText>
      </w:r>
      <w:r w:rsidR="005B4253">
        <w:fldChar w:fldCharType="separate"/>
      </w:r>
      <w:r w:rsidRPr="00E45756">
        <w:rPr>
          <w:rStyle w:val="Hyperlink"/>
          <w:rFonts w:ascii="Arial" w:eastAsia="Arial" w:hAnsi="Arial" w:cs="Arial"/>
          <w:color w:val="0000FF"/>
          <w:sz w:val="24"/>
          <w:szCs w:val="24"/>
          <w:lang w:val="en-US"/>
        </w:rPr>
        <w:t>https://doi.org/10.1038/s41564-020-0695-z</w:t>
      </w:r>
      <w:r w:rsidR="005B4253">
        <w:rPr>
          <w:rStyle w:val="Hyperlink"/>
          <w:rFonts w:ascii="Arial" w:eastAsia="Arial" w:hAnsi="Arial" w:cs="Arial"/>
          <w:color w:val="0000FF"/>
          <w:sz w:val="24"/>
          <w:szCs w:val="24"/>
          <w:lang w:val="en-US"/>
        </w:rPr>
        <w:fldChar w:fldCharType="end"/>
      </w:r>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História, Ciências, Saúde — Manguinhos, v. 12, n. 1, p. 101-42, Jan.-</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1">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2">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w:t>
      </w:r>
      <w:r w:rsidRPr="00E45756">
        <w:rPr>
          <w:rFonts w:ascii="Arial" w:hAnsi="Arial" w:cs="Arial"/>
          <w:b/>
          <w:bCs/>
          <w:sz w:val="24"/>
          <w:szCs w:val="24"/>
        </w:rPr>
        <w:lastRenderedPageBreak/>
        <w:t xml:space="preserve">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6B1109"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r>
        <w:fldChar w:fldCharType="begin"/>
      </w:r>
      <w:r w:rsidRPr="00827CCD">
        <w:rPr>
          <w:lang w:val="en-US"/>
          <w:rPrChange w:id="69" w:author="Daisy Maria Strottmann" w:date="2020-05-06T09:15:00Z">
            <w:rPr/>
          </w:rPrChange>
        </w:rPr>
        <w:instrText xml:space="preserve"> HYPERLINK "https://www.liebertpub.com/doi/full/10.1089/bsp.2011.0007" \o "Marc Lipsitch" </w:instrText>
      </w:r>
      <w:r>
        <w:fldChar w:fldCharType="separate"/>
      </w:r>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70" w:author="Daisy Maria Strottmann" w:date="2020-05-06T09:15:00Z">
            <w:rPr/>
          </w:rPrChange>
        </w:rPr>
        <w:instrText xml:space="preserve"> HYPERLINK "https://www.liebertpub.com/doi/full/10.1089/bsp.2011.0007" \o "Lyn Finelli" </w:instrText>
      </w:r>
      <w:r>
        <w:fldChar w:fldCharType="separate"/>
      </w:r>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71" w:author="Daisy Maria Strottmann" w:date="2020-05-06T09:15:00Z">
            <w:rPr/>
          </w:rPrChange>
        </w:rPr>
        <w:instrText xml:space="preserve"> HYPERLINK "https://www.liebertpub.com/doi/full/10.1089/bsp.2011.0007" \o "Richard T. Heffernan" </w:instrText>
      </w:r>
      <w:r>
        <w:fldChar w:fldCharType="separate"/>
      </w:r>
      <w:r w:rsidR="00406A2B" w:rsidRPr="00C002B4">
        <w:rPr>
          <w:rFonts w:ascii="Arial" w:eastAsia="Times New Roman" w:hAnsi="Arial" w:cs="Arial"/>
          <w:color w:val="000000" w:themeColor="text1"/>
          <w:sz w:val="24"/>
          <w:szCs w:val="24"/>
          <w:lang w:val="en-US" w:eastAsia="pt-BR"/>
        </w:rPr>
        <w:t>Richard T. Heffernan</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72" w:author="Daisy Maria Strottmann" w:date="2020-05-06T09:15:00Z">
            <w:rPr/>
          </w:rPrChange>
        </w:rPr>
        <w:instrText xml:space="preserve"> HYPERLINK "https://www.liebertpub.com/doi/full/10.1089/bsp.2011.0007" \o "Gabriel M. Leung" </w:instrText>
      </w:r>
      <w:r>
        <w:fldChar w:fldCharType="separate"/>
      </w:r>
      <w:r w:rsidR="00406A2B" w:rsidRPr="00C002B4">
        <w:rPr>
          <w:rFonts w:ascii="Arial" w:eastAsia="Times New Roman" w:hAnsi="Arial" w:cs="Arial"/>
          <w:color w:val="000000" w:themeColor="text1"/>
          <w:sz w:val="24"/>
          <w:szCs w:val="24"/>
          <w:lang w:val="en-US" w:eastAsia="pt-BR"/>
        </w:rPr>
        <w:t>Gabriel M. Leung</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and </w:t>
      </w:r>
      <w:r>
        <w:fldChar w:fldCharType="begin"/>
      </w:r>
      <w:r w:rsidRPr="00827CCD">
        <w:rPr>
          <w:lang w:val="en-US"/>
          <w:rPrChange w:id="73" w:author="Daisy Maria Strottmann" w:date="2020-05-06T09:15:00Z">
            <w:rPr/>
          </w:rPrChange>
        </w:rPr>
        <w:instrText xml:space="preserve"> HYPERLINK "https://www.liebertpub.com/doi/full/10.1089/bsp.2011.0007" \o "Stephen C. Redd; for the 2009 H1N1 Surveillance Group" </w:instrText>
      </w:r>
      <w:r>
        <w:fldChar w:fldCharType="separate"/>
      </w:r>
      <w:r w:rsidR="00406A2B" w:rsidRPr="00C002B4">
        <w:rPr>
          <w:rFonts w:ascii="Arial" w:eastAsia="Times New Roman" w:hAnsi="Arial" w:cs="Arial"/>
          <w:color w:val="000000" w:themeColor="text1"/>
          <w:sz w:val="24"/>
          <w:szCs w:val="24"/>
          <w:lang w:val="en-US" w:eastAsia="pt-BR"/>
        </w:rPr>
        <w:t>Stephen C. Redd; for the 2009 H1N1 Surveillance Group</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r>
        <w:fldChar w:fldCharType="begin"/>
      </w:r>
      <w:r w:rsidRPr="00827CCD">
        <w:rPr>
          <w:lang w:val="en-US"/>
          <w:rPrChange w:id="74" w:author="Daisy Maria Strottmann" w:date="2020-05-06T09:15:00Z">
            <w:rPr/>
          </w:rPrChange>
        </w:rPr>
        <w:instrText xml:space="preserve"> HYPERLINK "https://www.liebertpub.com/journal/bsp" </w:instrText>
      </w:r>
      <w:r>
        <w:fldChar w:fldCharType="separate"/>
      </w:r>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r>
        <w:fldChar w:fldCharType="begin"/>
      </w:r>
      <w:r w:rsidRPr="00827CCD">
        <w:rPr>
          <w:lang w:val="en-US"/>
          <w:rPrChange w:id="75" w:author="Daisy Maria Strottmann" w:date="2020-05-06T09:15:00Z">
            <w:rPr/>
          </w:rPrChange>
        </w:rPr>
        <w:instrText xml:space="preserve"> HYPERLINK "https://www.liebertpub.com/toc/bsp/9/2" </w:instrText>
      </w:r>
      <w:r>
        <w:fldChar w:fldCharType="separate"/>
      </w:r>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r w:rsidRPr="7F991A46">
        <w:rPr>
          <w:rFonts w:ascii="Arial" w:eastAsia="Arial" w:hAnsi="Arial" w:cs="Arial"/>
          <w:sz w:val="24"/>
          <w:szCs w:val="24"/>
          <w:lang w:val="en-US"/>
        </w:rPr>
        <w:t>J.The</w:t>
      </w:r>
      <w:proofErr w:type="spellEnd"/>
      <w:r w:rsidRPr="7F991A46">
        <w:rPr>
          <w:rFonts w:ascii="Arial" w:eastAsia="Arial" w:hAnsi="Arial" w:cs="Arial"/>
          <w:sz w:val="24"/>
          <w:szCs w:val="24"/>
          <w:lang w:val="en-US"/>
        </w:rPr>
        <w:t xml:space="preserve"> influence of social and economic ties to the spread of </w:t>
      </w:r>
    </w:p>
    <w:p w14:paraId="483EEF64" w14:textId="5F25E860" w:rsidR="7F991A46" w:rsidRPr="001170F0" w:rsidRDefault="7F991A46" w:rsidP="7F991A46">
      <w:pPr>
        <w:spacing w:after="0" w:line="360" w:lineRule="auto"/>
        <w:jc w:val="both"/>
        <w:rPr>
          <w:rPrChange w:id="76" w:author="Daisy Maria Strottmann" w:date="2020-05-07T05:19:00Z">
            <w:rPr/>
          </w:rPrChange>
        </w:rPr>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3">
        <w:r w:rsidRPr="00E45756">
          <w:rPr>
            <w:rStyle w:val="Hyperlink"/>
            <w:rFonts w:ascii="Arial" w:eastAsia="Arial" w:hAnsi="Arial" w:cs="Arial"/>
            <w:color w:val="0000FF"/>
            <w:sz w:val="24"/>
            <w:szCs w:val="24"/>
          </w:rPr>
          <w:t>https://osf.io/preprints/socarxiv/sb8xn/</w:t>
        </w:r>
      </w:hyperlink>
      <w:r w:rsidRPr="00E45756">
        <w:rPr>
          <w:rFonts w:ascii="Arial" w:eastAsia="Arial" w:hAnsi="Arial" w:cs="Arial"/>
          <w:sz w:val="24"/>
          <w:szCs w:val="24"/>
        </w:rPr>
        <w:t xml:space="preserve">˃. </w:t>
      </w:r>
      <w:r w:rsidRPr="001170F0">
        <w:rPr>
          <w:rFonts w:ascii="Arial" w:eastAsia="Arial" w:hAnsi="Arial" w:cs="Arial"/>
          <w:sz w:val="24"/>
          <w:szCs w:val="24"/>
        </w:rPr>
        <w:t>Acesso em: mar. 30, 2020.</w:t>
      </w:r>
    </w:p>
    <w:p w14:paraId="612A26E7" w14:textId="7419F4FB" w:rsidR="536C85DE" w:rsidRPr="00827CCD" w:rsidRDefault="536C85DE" w:rsidP="536C85DE">
      <w:pPr>
        <w:spacing w:line="257" w:lineRule="auto"/>
        <w:jc w:val="both"/>
        <w:rPr>
          <w:lang w:val="en-US"/>
          <w:rPrChange w:id="77" w:author="Daisy Maria Strottmann" w:date="2020-05-06T09:15:00Z">
            <w:rPr/>
          </w:rPrChange>
        </w:rPr>
      </w:pPr>
      <w:proofErr w:type="spellStart"/>
      <w:r w:rsidRPr="001170F0">
        <w:rPr>
          <w:rFonts w:ascii="Arial" w:eastAsia="Arial" w:hAnsi="Arial" w:cs="Arial"/>
          <w:sz w:val="24"/>
          <w:szCs w:val="24"/>
          <w:rPrChange w:id="78" w:author="Daisy Maria Strottmann" w:date="2020-05-07T05:19:00Z">
            <w:rPr>
              <w:rFonts w:ascii="Arial" w:eastAsia="Arial" w:hAnsi="Arial" w:cs="Arial"/>
              <w:sz w:val="24"/>
              <w:szCs w:val="24"/>
            </w:rPr>
          </w:rPrChange>
        </w:rPr>
        <w:t>Sohrabi</w:t>
      </w:r>
      <w:proofErr w:type="spellEnd"/>
      <w:r w:rsidRPr="001170F0">
        <w:rPr>
          <w:rFonts w:ascii="Arial" w:eastAsia="Arial" w:hAnsi="Arial" w:cs="Arial"/>
          <w:sz w:val="24"/>
          <w:szCs w:val="24"/>
          <w:rPrChange w:id="79" w:author="Daisy Maria Strottmann" w:date="2020-05-07T05:19:00Z">
            <w:rPr>
              <w:rFonts w:ascii="Arial" w:eastAsia="Arial" w:hAnsi="Arial" w:cs="Arial"/>
              <w:sz w:val="24"/>
              <w:szCs w:val="24"/>
            </w:rPr>
          </w:rPrChange>
        </w:rPr>
        <w:t xml:space="preserve"> C, </w:t>
      </w:r>
      <w:proofErr w:type="spellStart"/>
      <w:r w:rsidRPr="001170F0">
        <w:rPr>
          <w:rFonts w:ascii="Arial" w:eastAsia="Arial" w:hAnsi="Arial" w:cs="Arial"/>
          <w:sz w:val="24"/>
          <w:szCs w:val="24"/>
          <w:rPrChange w:id="80" w:author="Daisy Maria Strottmann" w:date="2020-05-07T05:19:00Z">
            <w:rPr>
              <w:rFonts w:ascii="Arial" w:eastAsia="Arial" w:hAnsi="Arial" w:cs="Arial"/>
              <w:sz w:val="24"/>
              <w:szCs w:val="24"/>
            </w:rPr>
          </w:rPrChange>
        </w:rPr>
        <w:t>Alsafi</w:t>
      </w:r>
      <w:proofErr w:type="spellEnd"/>
      <w:r w:rsidRPr="001170F0">
        <w:rPr>
          <w:rFonts w:ascii="Arial" w:eastAsia="Arial" w:hAnsi="Arial" w:cs="Arial"/>
          <w:sz w:val="24"/>
          <w:szCs w:val="24"/>
          <w:rPrChange w:id="81" w:author="Daisy Maria Strottmann" w:date="2020-05-07T05:19:00Z">
            <w:rPr>
              <w:rFonts w:ascii="Arial" w:eastAsia="Arial" w:hAnsi="Arial" w:cs="Arial"/>
              <w:sz w:val="24"/>
              <w:szCs w:val="24"/>
            </w:rPr>
          </w:rPrChange>
        </w:rPr>
        <w:t xml:space="preserve"> Z, </w:t>
      </w:r>
      <w:proofErr w:type="gramStart"/>
      <w:r w:rsidRPr="001170F0">
        <w:rPr>
          <w:rFonts w:ascii="Arial" w:eastAsia="Arial" w:hAnsi="Arial" w:cs="Arial"/>
          <w:sz w:val="24"/>
          <w:szCs w:val="24"/>
          <w:rPrChange w:id="82" w:author="Daisy Maria Strottmann" w:date="2020-05-07T05:19:00Z">
            <w:rPr>
              <w:rFonts w:ascii="Arial" w:eastAsia="Arial" w:hAnsi="Arial" w:cs="Arial"/>
              <w:sz w:val="24"/>
              <w:szCs w:val="24"/>
            </w:rPr>
          </w:rPrChange>
        </w:rPr>
        <w:t>O'Neill</w:t>
      </w:r>
      <w:proofErr w:type="gramEnd"/>
      <w:r w:rsidRPr="001170F0">
        <w:rPr>
          <w:rFonts w:ascii="Arial" w:eastAsia="Arial" w:hAnsi="Arial" w:cs="Arial"/>
          <w:sz w:val="24"/>
          <w:szCs w:val="24"/>
          <w:rPrChange w:id="83" w:author="Daisy Maria Strottmann" w:date="2020-05-07T05:19:00Z">
            <w:rPr>
              <w:rFonts w:ascii="Arial" w:eastAsia="Arial" w:hAnsi="Arial" w:cs="Arial"/>
              <w:sz w:val="24"/>
              <w:szCs w:val="24"/>
            </w:rPr>
          </w:rPrChange>
        </w:rPr>
        <w:t xml:space="preserve">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827CCD">
        <w:rPr>
          <w:rFonts w:ascii="Arial" w:eastAsia="Arial" w:hAnsi="Arial" w:cs="Arial"/>
          <w:i/>
          <w:iCs/>
          <w:sz w:val="24"/>
          <w:szCs w:val="24"/>
          <w:lang w:val="en-US"/>
          <w:rPrChange w:id="84" w:author="Daisy Maria Strottmann" w:date="2020-05-06T09:15:00Z">
            <w:rPr>
              <w:rFonts w:ascii="Arial" w:eastAsia="Arial" w:hAnsi="Arial" w:cs="Arial"/>
              <w:i/>
              <w:iCs/>
              <w:sz w:val="24"/>
              <w:szCs w:val="24"/>
            </w:rPr>
          </w:rPrChange>
        </w:rPr>
        <w:t>Int</w:t>
      </w:r>
      <w:proofErr w:type="spellEnd"/>
      <w:r w:rsidRPr="00827CCD">
        <w:rPr>
          <w:rFonts w:ascii="Arial" w:eastAsia="Arial" w:hAnsi="Arial" w:cs="Arial"/>
          <w:i/>
          <w:iCs/>
          <w:sz w:val="24"/>
          <w:szCs w:val="24"/>
          <w:lang w:val="en-US"/>
          <w:rPrChange w:id="85" w:author="Daisy Maria Strottmann" w:date="2020-05-06T09:15:00Z">
            <w:rPr>
              <w:rFonts w:ascii="Arial" w:eastAsia="Arial" w:hAnsi="Arial" w:cs="Arial"/>
              <w:i/>
              <w:iCs/>
              <w:sz w:val="24"/>
              <w:szCs w:val="24"/>
            </w:rPr>
          </w:rPrChange>
        </w:rPr>
        <w:t xml:space="preserve"> J Surg</w:t>
      </w:r>
      <w:r w:rsidRPr="00827CCD">
        <w:rPr>
          <w:rFonts w:ascii="Arial" w:eastAsia="Arial" w:hAnsi="Arial" w:cs="Arial"/>
          <w:sz w:val="24"/>
          <w:szCs w:val="24"/>
          <w:lang w:val="en-US"/>
          <w:rPrChange w:id="86" w:author="Daisy Maria Strottmann" w:date="2020-05-06T09:15:00Z">
            <w:rPr>
              <w:rFonts w:ascii="Arial" w:eastAsia="Arial" w:hAnsi="Arial" w:cs="Arial"/>
              <w:sz w:val="24"/>
              <w:szCs w:val="24"/>
            </w:rPr>
          </w:rPrChange>
        </w:rPr>
        <w:t>. 2020</w:t>
      </w:r>
      <w:proofErr w:type="gramStart"/>
      <w:r w:rsidRPr="00827CCD">
        <w:rPr>
          <w:rFonts w:ascii="Arial" w:eastAsia="Arial" w:hAnsi="Arial" w:cs="Arial"/>
          <w:sz w:val="24"/>
          <w:szCs w:val="24"/>
          <w:lang w:val="en-US"/>
          <w:rPrChange w:id="87" w:author="Daisy Maria Strottmann" w:date="2020-05-06T09:15:00Z">
            <w:rPr>
              <w:rFonts w:ascii="Arial" w:eastAsia="Arial" w:hAnsi="Arial" w:cs="Arial"/>
              <w:sz w:val="24"/>
              <w:szCs w:val="24"/>
            </w:rPr>
          </w:rPrChange>
        </w:rPr>
        <w:t>;76:71</w:t>
      </w:r>
      <w:proofErr w:type="gramEnd"/>
      <w:r w:rsidRPr="00827CCD">
        <w:rPr>
          <w:rFonts w:ascii="Arial" w:eastAsia="Arial" w:hAnsi="Arial" w:cs="Arial"/>
          <w:sz w:val="24"/>
          <w:szCs w:val="24"/>
          <w:lang w:val="en-US"/>
          <w:rPrChange w:id="88" w:author="Daisy Maria Strottmann" w:date="2020-05-06T09:15:00Z">
            <w:rPr>
              <w:rFonts w:ascii="Arial" w:eastAsia="Arial" w:hAnsi="Arial" w:cs="Arial"/>
              <w:sz w:val="24"/>
              <w:szCs w:val="24"/>
            </w:rPr>
          </w:rPrChange>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w:t>
      </w:r>
      <w:proofErr w:type="gramEnd"/>
      <w:r w:rsidRPr="536C85DE">
        <w:rPr>
          <w:rFonts w:ascii="Arial" w:eastAsia="Arial" w:hAnsi="Arial" w:cs="Arial"/>
          <w:sz w:val="24"/>
          <w:szCs w:val="24"/>
        </w:rPr>
        <w:t>81:85–164.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Daisy Maria Strottmann" w:date="2020-05-06T18:46:00Z" w:initials="DMS">
    <w:p w14:paraId="59D32DF5" w14:textId="06155317" w:rsidR="002F5AD2" w:rsidRDefault="002F5AD2">
      <w:pPr>
        <w:pStyle w:val="Textodecomentrio"/>
      </w:pPr>
      <w:r>
        <w:rPr>
          <w:rStyle w:val="Refdecomentrio"/>
        </w:rPr>
        <w:annotationRef/>
      </w:r>
      <w:r>
        <w:t>A frase está idêntica na introdução. Seria melhor substituir.</w:t>
      </w:r>
    </w:p>
    <w:p w14:paraId="4D10CA92" w14:textId="3AAA8191" w:rsidR="008A0452" w:rsidRPr="009D7FC3" w:rsidRDefault="008A0452">
      <w:pPr>
        <w:pStyle w:val="Textodecomentrio"/>
      </w:pPr>
      <w:r w:rsidRPr="009D7FC3">
        <w:t>Minha sugestão:</w:t>
      </w:r>
    </w:p>
    <w:p w14:paraId="58CF64EE" w14:textId="48EBDA5A" w:rsidR="008A0452" w:rsidRPr="008A0452" w:rsidRDefault="002F5AD2" w:rsidP="008A0452">
      <w:pPr>
        <w:pStyle w:val="Textodecomentrio"/>
        <w:rPr>
          <w:rFonts w:cs="Arial"/>
          <w:szCs w:val="24"/>
          <w:shd w:val="clear" w:color="auto" w:fill="FFFFFF"/>
          <w:lang w:val="en-US"/>
        </w:rPr>
      </w:pPr>
      <w:r w:rsidRPr="002F5AD2">
        <w:rPr>
          <w:lang w:val="en-US"/>
        </w:rPr>
        <w:t xml:space="preserve">On December 2019 </w:t>
      </w:r>
      <w:r>
        <w:rPr>
          <w:lang w:val="en-US"/>
        </w:rPr>
        <w:t xml:space="preserve">a new </w:t>
      </w:r>
      <w:r w:rsidRPr="002F5AD2">
        <w:rPr>
          <w:lang w:val="en-US"/>
        </w:rPr>
        <w:t xml:space="preserve">coronavirus </w:t>
      </w:r>
      <w:r>
        <w:rPr>
          <w:lang w:val="en-US"/>
        </w:rPr>
        <w:t xml:space="preserve">highly contagious </w:t>
      </w:r>
      <w:r w:rsidRPr="002F5AD2">
        <w:rPr>
          <w:lang w:val="en-US"/>
        </w:rPr>
        <w:t xml:space="preserve">named </w:t>
      </w:r>
      <w:r w:rsidRPr="003C32FE">
        <w:rPr>
          <w:rFonts w:cs="Arial"/>
          <w:szCs w:val="24"/>
          <w:shd w:val="clear" w:color="auto" w:fill="FFFFFF"/>
          <w:lang w:val="en-US"/>
        </w:rPr>
        <w:t>severe acute respiratory syndrome coronavirus 2</w:t>
      </w:r>
      <w:r>
        <w:rPr>
          <w:rFonts w:cs="Arial"/>
          <w:szCs w:val="24"/>
          <w:shd w:val="clear" w:color="auto" w:fill="FFFFFF"/>
          <w:lang w:val="en-US"/>
        </w:rPr>
        <w:t xml:space="preserve"> </w:t>
      </w:r>
      <w:r w:rsidRPr="002F5AD2">
        <w:rPr>
          <w:lang w:val="en-US"/>
        </w:rPr>
        <w:t>SARS-CoV-2</w:t>
      </w:r>
      <w:r>
        <w:rPr>
          <w:lang w:val="en-US"/>
        </w:rPr>
        <w:t xml:space="preserve"> </w:t>
      </w:r>
      <w:r>
        <w:rPr>
          <w:rFonts w:cs="Arial"/>
          <w:szCs w:val="24"/>
          <w:shd w:val="clear" w:color="auto" w:fill="FFFFFF"/>
          <w:lang w:val="en-US"/>
        </w:rPr>
        <w:t xml:space="preserve">emerged in China causing </w:t>
      </w:r>
      <w:r w:rsidR="008A0452">
        <w:rPr>
          <w:rFonts w:cs="Arial"/>
          <w:szCs w:val="24"/>
          <w:shd w:val="clear" w:color="auto" w:fill="FFFFFF"/>
          <w:lang w:val="en-US"/>
        </w:rPr>
        <w:t>a</w:t>
      </w:r>
      <w:r w:rsidR="008A0452" w:rsidRPr="008A0452">
        <w:rPr>
          <w:rFonts w:cs="Arial"/>
          <w:szCs w:val="24"/>
          <w:shd w:val="clear" w:color="auto" w:fill="FFFFFF"/>
          <w:lang w:val="en-US"/>
        </w:rPr>
        <w:t xml:space="preserve"> potentially lethal human respiratory infection</w:t>
      </w:r>
    </w:p>
    <w:p w14:paraId="36ED3A4F" w14:textId="275FF1DA" w:rsidR="002F5AD2" w:rsidRPr="009D7FC3" w:rsidRDefault="008A0452" w:rsidP="008A0452">
      <w:pPr>
        <w:pStyle w:val="Textodecomentrio"/>
      </w:pPr>
      <w:proofErr w:type="spellStart"/>
      <w:proofErr w:type="gramStart"/>
      <w:r w:rsidRPr="009D7FC3">
        <w:rPr>
          <w:rFonts w:cs="Arial"/>
          <w:szCs w:val="24"/>
          <w:shd w:val="clear" w:color="auto" w:fill="FFFFFF"/>
        </w:rPr>
        <w:t>named</w:t>
      </w:r>
      <w:proofErr w:type="spellEnd"/>
      <w:proofErr w:type="gramEnd"/>
      <w:r w:rsidRPr="009D7FC3">
        <w:rPr>
          <w:rFonts w:cs="Arial"/>
          <w:szCs w:val="24"/>
          <w:shd w:val="clear" w:color="auto" w:fill="FFFFFF"/>
        </w:rPr>
        <w:t xml:space="preserve"> COVID-19</w:t>
      </w:r>
    </w:p>
  </w:comment>
  <w:comment w:id="12" w:author="Daisy Maria Strottmann" w:date="2020-05-06T18:47:00Z" w:initials="DMS">
    <w:p w14:paraId="7426CFA5" w14:textId="1EA4C1C3" w:rsidR="001A4374" w:rsidRDefault="001A4374">
      <w:pPr>
        <w:pStyle w:val="Textodecomentrio"/>
      </w:pPr>
      <w:r>
        <w:rPr>
          <w:rStyle w:val="Refdecomentrio"/>
        </w:rPr>
        <w:annotationRef/>
      </w:r>
      <w:r>
        <w:t>Informação repetida na introdução</w:t>
      </w:r>
      <w:r w:rsidR="008A0452">
        <w:t xml:space="preserve">. </w:t>
      </w:r>
    </w:p>
    <w:p w14:paraId="31AA1F1F" w14:textId="5F48DD30" w:rsidR="008A0452" w:rsidRDefault="008A0452">
      <w:pPr>
        <w:pStyle w:val="Textodecomentrio"/>
      </w:pPr>
      <w:r>
        <w:t>Minha sugestão é substituir pela frase acima</w:t>
      </w:r>
    </w:p>
    <w:p w14:paraId="5625F64E" w14:textId="77777777" w:rsidR="008A0452" w:rsidRDefault="008A0452">
      <w:pPr>
        <w:pStyle w:val="Textodecomentrio"/>
      </w:pPr>
    </w:p>
  </w:comment>
  <w:comment w:id="13" w:author="Daisy Maria Strottmann" w:date="2020-05-06T17:21:00Z" w:initials="DMS">
    <w:p w14:paraId="29E37EF6" w14:textId="6F5BC569" w:rsidR="00B21B27" w:rsidRDefault="00B21B27">
      <w:pPr>
        <w:pStyle w:val="Textodecomentrio"/>
      </w:pPr>
      <w:r>
        <w:rPr>
          <w:rStyle w:val="Refdecomentrio"/>
        </w:rPr>
        <w:annotationRef/>
      </w:r>
      <w:r w:rsidR="00711D83">
        <w:t>?</w:t>
      </w:r>
    </w:p>
  </w:comment>
  <w:comment w:id="14" w:author="Daisy Maria Strottmann" w:date="2020-05-06T17:20:00Z" w:initials="DMS">
    <w:p w14:paraId="7048C739" w14:textId="01D38009" w:rsidR="00B21B27" w:rsidRDefault="00B21B27">
      <w:pPr>
        <w:pStyle w:val="Textodecomentrio"/>
      </w:pPr>
      <w:r>
        <w:rPr>
          <w:rStyle w:val="Refdecomentrio"/>
        </w:rPr>
        <w:annotationRef/>
      </w:r>
      <w:r>
        <w:t>Qual seria o mês? Maio?</w:t>
      </w:r>
    </w:p>
  </w:comment>
  <w:comment w:id="15" w:author="Daisy Maria Strottmann" w:date="2020-05-06T18:16:00Z" w:initials="DMS">
    <w:p w14:paraId="779F1D3A" w14:textId="77777777" w:rsidR="0077322C" w:rsidRDefault="0077322C">
      <w:pPr>
        <w:pStyle w:val="Textodecomentrio"/>
      </w:pPr>
      <w:r>
        <w:rPr>
          <w:rStyle w:val="Refdecomentrio"/>
        </w:rPr>
        <w:annotationRef/>
      </w:r>
      <w:r>
        <w:t>Esta frase é idêntica a do abstract</w:t>
      </w:r>
    </w:p>
    <w:p w14:paraId="04D0F246" w14:textId="4ECF9DA0" w:rsidR="00300181" w:rsidRPr="00053675" w:rsidRDefault="00053675" w:rsidP="00300181">
      <w:pPr>
        <w:pStyle w:val="Textodecomentrio"/>
        <w:rPr>
          <w:lang w:val="en-US"/>
        </w:rPr>
      </w:pPr>
      <w:proofErr w:type="spellStart"/>
      <w:r w:rsidRPr="00053675">
        <w:rPr>
          <w:lang w:val="en-US"/>
        </w:rPr>
        <w:t>Minha</w:t>
      </w:r>
      <w:proofErr w:type="spellEnd"/>
      <w:r w:rsidRPr="00053675">
        <w:rPr>
          <w:lang w:val="en-US"/>
        </w:rPr>
        <w:t xml:space="preserve"> </w:t>
      </w:r>
      <w:proofErr w:type="spellStart"/>
      <w:r w:rsidRPr="00053675">
        <w:rPr>
          <w:lang w:val="en-US"/>
        </w:rPr>
        <w:t>sugestão</w:t>
      </w:r>
      <w:proofErr w:type="spellEnd"/>
      <w:proofErr w:type="gramStart"/>
      <w:r w:rsidRPr="00053675">
        <w:rPr>
          <w:lang w:val="en-US"/>
        </w:rPr>
        <w:t>:</w:t>
      </w:r>
      <w:proofErr w:type="gramEnd"/>
      <w:r w:rsidRPr="00053675">
        <w:rPr>
          <w:lang w:val="en-US"/>
        </w:rPr>
        <w:br/>
      </w:r>
      <w:proofErr w:type="spellStart"/>
      <w:r w:rsidRPr="00053675">
        <w:rPr>
          <w:lang w:val="en-US"/>
        </w:rPr>
        <w:t>CoVs</w:t>
      </w:r>
      <w:proofErr w:type="spellEnd"/>
      <w:r w:rsidRPr="00053675">
        <w:rPr>
          <w:lang w:val="en-US"/>
        </w:rPr>
        <w:t xml:space="preserve"> are envelope</w:t>
      </w:r>
      <w:r>
        <w:rPr>
          <w:lang w:val="en-US"/>
        </w:rPr>
        <w:t>d</w:t>
      </w:r>
      <w:r w:rsidRPr="00053675">
        <w:rPr>
          <w:lang w:val="en-US"/>
        </w:rPr>
        <w:t xml:space="preserve"> positive</w:t>
      </w:r>
      <w:r>
        <w:rPr>
          <w:lang w:val="en-US"/>
        </w:rPr>
        <w:t>-</w:t>
      </w:r>
      <w:r w:rsidRPr="00053675">
        <w:rPr>
          <w:lang w:val="en-US"/>
        </w:rPr>
        <w:t xml:space="preserve">stranded RNA </w:t>
      </w:r>
      <w:r>
        <w:rPr>
          <w:lang w:val="en-US"/>
        </w:rPr>
        <w:t>viru</w:t>
      </w:r>
      <w:r w:rsidRPr="00053675">
        <w:rPr>
          <w:lang w:val="en-US"/>
        </w:rPr>
        <w:t>ses</w:t>
      </w:r>
      <w:r>
        <w:rPr>
          <w:lang w:val="en-US"/>
        </w:rPr>
        <w:t xml:space="preserve"> </w:t>
      </w:r>
      <w:r w:rsidR="00300181">
        <w:rPr>
          <w:lang w:val="en-US"/>
        </w:rPr>
        <w:t>that</w:t>
      </w:r>
      <w:r>
        <w:rPr>
          <w:lang w:val="en-US"/>
        </w:rPr>
        <w:t xml:space="preserve"> </w:t>
      </w:r>
      <w:r w:rsidR="00300181">
        <w:rPr>
          <w:lang w:val="en-US"/>
        </w:rPr>
        <w:t>cause…</w:t>
      </w:r>
    </w:p>
  </w:comment>
  <w:comment w:id="16" w:author="Daisy Maria Strottmann" w:date="2020-05-06T18:17:00Z" w:initials="DMS">
    <w:p w14:paraId="1C2F622B" w14:textId="64FD35F2" w:rsidR="00686205" w:rsidRPr="00686205" w:rsidRDefault="00686205">
      <w:pPr>
        <w:pStyle w:val="Textodecomentrio"/>
      </w:pPr>
      <w:r>
        <w:rPr>
          <w:rStyle w:val="Refdecomentrio"/>
        </w:rPr>
        <w:annotationRef/>
      </w:r>
      <w:r>
        <w:t xml:space="preserve">Seria bom incluir no exemplo outros animais, tais como </w:t>
      </w:r>
      <w:proofErr w:type="spellStart"/>
      <w:r>
        <w:t>birds</w:t>
      </w:r>
      <w:proofErr w:type="spellEnd"/>
      <w:r>
        <w:t xml:space="preserve">, </w:t>
      </w:r>
      <w:proofErr w:type="spellStart"/>
      <w:r w:rsidRPr="00686205">
        <w:rPr>
          <w:rFonts w:cs="Arial"/>
          <w:sz w:val="24"/>
          <w:szCs w:val="24"/>
        </w:rPr>
        <w:t>cows</w:t>
      </w:r>
      <w:proofErr w:type="spellEnd"/>
      <w:r w:rsidRPr="00686205">
        <w:rPr>
          <w:rFonts w:cs="Arial"/>
          <w:sz w:val="24"/>
          <w:szCs w:val="24"/>
        </w:rPr>
        <w:t xml:space="preserve">, </w:t>
      </w:r>
      <w:proofErr w:type="spellStart"/>
      <w:r w:rsidRPr="00686205">
        <w:rPr>
          <w:rFonts w:cs="Arial"/>
          <w:sz w:val="24"/>
          <w:szCs w:val="24"/>
        </w:rPr>
        <w:t>pigs</w:t>
      </w:r>
      <w:proofErr w:type="spellEnd"/>
      <w:r>
        <w:rPr>
          <w:rFonts w:cs="Arial"/>
          <w:sz w:val="24"/>
          <w:szCs w:val="24"/>
        </w:rPr>
        <w:t>...</w:t>
      </w:r>
    </w:p>
  </w:comment>
  <w:comment w:id="27" w:author="Daisy Maria Strottmann" w:date="2020-05-06T18:31:00Z" w:initials="DMS">
    <w:p w14:paraId="00BE82F3" w14:textId="76573EA4" w:rsidR="002F5AD2" w:rsidRDefault="002F5AD2">
      <w:pPr>
        <w:pStyle w:val="Textodecomentrio"/>
      </w:pPr>
      <w:r>
        <w:rPr>
          <w:rStyle w:val="Refdecomentrio"/>
        </w:rPr>
        <w:annotationRef/>
      </w:r>
      <w:r>
        <w:t xml:space="preserve">Mesma frase do abstract. </w:t>
      </w:r>
      <w:r w:rsidR="007727C6">
        <w:t>Manteria aqui e modificaria o abstract</w:t>
      </w:r>
      <w:r>
        <w:br/>
      </w:r>
    </w:p>
  </w:comment>
  <w:comment w:id="34" w:author="Daisy Maria Strottmann" w:date="2020-05-06T18:50:00Z" w:initials="DMS">
    <w:p w14:paraId="7EA49E95" w14:textId="3CE6933D" w:rsidR="00C40EF5" w:rsidRDefault="00C40EF5">
      <w:pPr>
        <w:pStyle w:val="Textodecomentrio"/>
      </w:pPr>
      <w:r>
        <w:rPr>
          <w:rStyle w:val="Refdecomentrio"/>
        </w:rPr>
        <w:annotationRef/>
      </w:r>
      <w:r>
        <w:t>Não seria bom colocar os dados mais recentes?</w:t>
      </w:r>
    </w:p>
  </w:comment>
  <w:comment w:id="35" w:author="Daisy Maria Strottmann" w:date="2020-05-06T18:55:00Z" w:initials="DMS">
    <w:p w14:paraId="25DD1B0F" w14:textId="1F956C5E" w:rsidR="00C40EF5" w:rsidRPr="00C40EF5" w:rsidRDefault="00C40EF5" w:rsidP="00C40EF5">
      <w:pPr>
        <w:rPr>
          <w:lang w:val="en-US"/>
        </w:rPr>
      </w:pPr>
      <w:r>
        <w:rPr>
          <w:rStyle w:val="Refdecomentrio"/>
        </w:rPr>
        <w:annotationRef/>
      </w:r>
      <w:proofErr w:type="spellStart"/>
      <w:r w:rsidRPr="00C40EF5">
        <w:rPr>
          <w:lang w:val="en-US"/>
        </w:rPr>
        <w:t>Não</w:t>
      </w:r>
      <w:proofErr w:type="spellEnd"/>
      <w:r w:rsidRPr="00C40EF5">
        <w:rPr>
          <w:lang w:val="en-US"/>
        </w:rPr>
        <w:t xml:space="preserve"> </w:t>
      </w:r>
      <w:proofErr w:type="spellStart"/>
      <w:r w:rsidRPr="00C40EF5">
        <w:rPr>
          <w:lang w:val="en-US"/>
        </w:rPr>
        <w:t>seria</w:t>
      </w:r>
      <w:proofErr w:type="spellEnd"/>
      <w:r w:rsidRPr="00C40EF5">
        <w:rPr>
          <w:lang w:val="en-US"/>
        </w:rPr>
        <w:t xml:space="preserve"> “</w:t>
      </w:r>
      <w:r>
        <w:rPr>
          <w:lang w:val="en-US"/>
        </w:rPr>
        <w:t>have been declared state of emergency”?</w:t>
      </w:r>
      <w:r w:rsidRPr="00C40EF5">
        <w:rPr>
          <w:lang w:val="en-US"/>
        </w:rPr>
        <w:t xml:space="preserve"> </w:t>
      </w:r>
    </w:p>
  </w:comment>
  <w:comment w:id="36" w:author="Daisy Maria Strottmann" w:date="2020-05-06T19:01:00Z" w:initials="DMS">
    <w:p w14:paraId="434ADE9E" w14:textId="089A8F3E" w:rsidR="00BE4F3B" w:rsidRDefault="00BE4F3B">
      <w:pPr>
        <w:pStyle w:val="Textodecomentrio"/>
      </w:pPr>
      <w:r>
        <w:rPr>
          <w:rStyle w:val="Refdecomentrio"/>
        </w:rPr>
        <w:annotationRef/>
      </w:r>
      <w:r>
        <w:t>Quem seriam essas pessoas?</w:t>
      </w:r>
      <w:r>
        <w:br/>
      </w:r>
      <w:proofErr w:type="gramStart"/>
      <w:r>
        <w:t>é</w:t>
      </w:r>
      <w:proofErr w:type="gramEnd"/>
      <w:r>
        <w:t xml:space="preserve"> uma citação oficial?</w:t>
      </w:r>
      <w:r>
        <w:br/>
      </w:r>
      <w:proofErr w:type="gramStart"/>
      <w:r>
        <w:t>acho</w:t>
      </w:r>
      <w:proofErr w:type="gramEnd"/>
      <w:r>
        <w:t xml:space="preserve"> que é importante informar a fonte</w:t>
      </w:r>
    </w:p>
  </w:comment>
  <w:comment w:id="43" w:author="Daisy Maria Strottmann" w:date="2020-05-06T19:54:00Z" w:initials="DMS">
    <w:p w14:paraId="268DF277" w14:textId="3E5FB445" w:rsidR="00C82A65" w:rsidRDefault="00C82A65">
      <w:pPr>
        <w:pStyle w:val="Textodecomentrio"/>
      </w:pPr>
      <w:r>
        <w:rPr>
          <w:rStyle w:val="Refdecomentrio"/>
        </w:rPr>
        <w:annotationRef/>
      </w:r>
      <w:r>
        <w:t>Seria 3A, certo?</w:t>
      </w:r>
    </w:p>
  </w:comment>
  <w:comment w:id="47" w:author="Daisy Maria Strottmann" w:date="2020-05-06T20:12:00Z" w:initials="DMS">
    <w:p w14:paraId="6FEAEF25" w14:textId="0E4351C0" w:rsidR="00C07AB0" w:rsidRPr="00C07AB0" w:rsidRDefault="00C07AB0">
      <w:pPr>
        <w:pStyle w:val="Textodecomentrio"/>
      </w:pPr>
      <w:r>
        <w:rPr>
          <w:rStyle w:val="Refdecomentrio"/>
        </w:rPr>
        <w:annotationRef/>
      </w:r>
      <w:r>
        <w:t>Não ficou claro para mim a relação que vocês quiseram fazer</w:t>
      </w:r>
      <w:proofErr w:type="gramStart"/>
      <w:r>
        <w:t xml:space="preserve">  </w:t>
      </w:r>
      <w:proofErr w:type="gramEnd"/>
      <w:r>
        <w:t>com a frase “</w:t>
      </w:r>
      <w:proofErr w:type="spellStart"/>
      <w:r w:rsidRPr="00C07AB0">
        <w:rPr>
          <w:rFonts w:cs="Arial"/>
          <w:sz w:val="24"/>
          <w:szCs w:val="24"/>
        </w:rPr>
        <w:t>obeys</w:t>
      </w:r>
      <w:proofErr w:type="spellEnd"/>
      <w:r w:rsidRPr="00C07AB0">
        <w:rPr>
          <w:rFonts w:cs="Arial"/>
          <w:sz w:val="24"/>
          <w:szCs w:val="24"/>
        </w:rPr>
        <w:t xml:space="preserve"> </w:t>
      </w:r>
      <w:proofErr w:type="spellStart"/>
      <w:r w:rsidRPr="00C07AB0">
        <w:rPr>
          <w:rFonts w:cs="Arial"/>
          <w:sz w:val="24"/>
          <w:szCs w:val="24"/>
        </w:rPr>
        <w:t>the</w:t>
      </w:r>
      <w:proofErr w:type="spellEnd"/>
      <w:r w:rsidRPr="00C07AB0">
        <w:rPr>
          <w:rFonts w:cs="Arial"/>
          <w:sz w:val="24"/>
          <w:szCs w:val="24"/>
        </w:rPr>
        <w:t xml:space="preserve"> </w:t>
      </w:r>
      <w:proofErr w:type="spellStart"/>
      <w:r w:rsidRPr="00C07AB0">
        <w:rPr>
          <w:rFonts w:cs="Arial"/>
          <w:sz w:val="24"/>
          <w:szCs w:val="24"/>
        </w:rPr>
        <w:t>relationship</w:t>
      </w:r>
      <w:proofErr w:type="spellEnd"/>
      <w:r w:rsidRPr="00C07AB0">
        <w:rPr>
          <w:rFonts w:cs="Arial"/>
          <w:sz w:val="24"/>
          <w:szCs w:val="24"/>
        </w:rPr>
        <w:t xml:space="preserve"> </w:t>
      </w:r>
      <w:proofErr w:type="spellStart"/>
      <w:r w:rsidRPr="00C07AB0">
        <w:rPr>
          <w:rFonts w:cs="Arial"/>
          <w:sz w:val="24"/>
          <w:szCs w:val="24"/>
        </w:rPr>
        <w:t>between</w:t>
      </w:r>
      <w:proofErr w:type="spellEnd"/>
      <w:r w:rsidRPr="00C07AB0">
        <w:rPr>
          <w:rFonts w:cs="Arial"/>
          <w:sz w:val="24"/>
          <w:szCs w:val="24"/>
        </w:rPr>
        <w:t xml:space="preserve"> </w:t>
      </w:r>
      <w:proofErr w:type="spellStart"/>
      <w:r w:rsidRPr="00C07AB0">
        <w:rPr>
          <w:rFonts w:cs="Arial"/>
          <w:sz w:val="24"/>
          <w:szCs w:val="24"/>
        </w:rPr>
        <w:t>number</w:t>
      </w:r>
      <w:proofErr w:type="spellEnd"/>
      <w:r w:rsidRPr="00C07AB0">
        <w:rPr>
          <w:rFonts w:cs="Arial"/>
          <w:sz w:val="24"/>
          <w:szCs w:val="24"/>
        </w:rPr>
        <w:t xml:space="preserve"> </w:t>
      </w:r>
      <w:proofErr w:type="spellStart"/>
      <w:r w:rsidRPr="00C07AB0">
        <w:rPr>
          <w:rFonts w:cs="Arial"/>
          <w:sz w:val="24"/>
          <w:szCs w:val="24"/>
        </w:rPr>
        <w:t>of</w:t>
      </w:r>
      <w:proofErr w:type="spellEnd"/>
      <w:r w:rsidRPr="00C07AB0">
        <w:rPr>
          <w:rFonts w:cs="Arial"/>
          <w:sz w:val="24"/>
          <w:szCs w:val="24"/>
        </w:rPr>
        <w:t xml:space="preserve"> </w:t>
      </w:r>
      <w:proofErr w:type="spellStart"/>
      <w:r w:rsidRPr="00C07AB0">
        <w:rPr>
          <w:rFonts w:cs="Arial"/>
          <w:sz w:val="24"/>
          <w:szCs w:val="24"/>
        </w:rPr>
        <w:t>inh</w:t>
      </w:r>
      <w:r>
        <w:rPr>
          <w:rFonts w:cs="Arial"/>
          <w:sz w:val="24"/>
          <w:szCs w:val="24"/>
        </w:rPr>
        <w:t>abitants</w:t>
      </w:r>
      <w:proofErr w:type="spellEnd"/>
      <w:r>
        <w:rPr>
          <w:rFonts w:cs="Arial"/>
          <w:sz w:val="24"/>
          <w:szCs w:val="24"/>
        </w:rPr>
        <w:t xml:space="preserve"> (</w:t>
      </w:r>
      <w:proofErr w:type="spellStart"/>
      <w:r>
        <w:rPr>
          <w:rFonts w:cs="Arial"/>
          <w:sz w:val="24"/>
          <w:szCs w:val="24"/>
        </w:rPr>
        <w:t>population</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area</w:t>
      </w:r>
      <w:proofErr w:type="spellEnd"/>
      <w:r>
        <w:rPr>
          <w:rFonts w:cs="Arial"/>
          <w:sz w:val="24"/>
          <w:szCs w:val="24"/>
        </w:rPr>
        <w:t>" qual seria a relação?</w:t>
      </w:r>
    </w:p>
  </w:comment>
  <w:comment w:id="48" w:author="Daisy Maria Strottmann" w:date="2020-05-06T22:44:00Z" w:initials="DMS">
    <w:p w14:paraId="38E56C34" w14:textId="7C380F12" w:rsidR="00285554" w:rsidRDefault="00285554">
      <w:pPr>
        <w:pStyle w:val="Textodecomentrio"/>
      </w:pPr>
      <w:r>
        <w:rPr>
          <w:rStyle w:val="Refdecomentrio"/>
        </w:rPr>
        <w:annotationRef/>
      </w:r>
      <w:r>
        <w:t xml:space="preserve">Não é necessário colocar A na figura </w:t>
      </w:r>
      <w:proofErr w:type="spellStart"/>
      <w:r>
        <w:t>única</w:t>
      </w:r>
      <w:r w:rsidR="0092602D">
        <w:t>c</w:t>
      </w:r>
      <w:proofErr w:type="spellEnd"/>
    </w:p>
  </w:comment>
  <w:comment w:id="49" w:author="Daisy Maria Strottmann" w:date="2020-05-07T03:27:00Z" w:initials="DMS">
    <w:p w14:paraId="6674D992" w14:textId="3AB50BBB" w:rsidR="00C44DF8" w:rsidRDefault="00C44DF8">
      <w:pPr>
        <w:pStyle w:val="Textodecomentrio"/>
      </w:pPr>
      <w:r>
        <w:rPr>
          <w:rStyle w:val="Refdecomentrio"/>
        </w:rPr>
        <w:annotationRef/>
      </w:r>
      <w:proofErr w:type="spellStart"/>
      <w:r w:rsidR="00916C6B">
        <w:t>Vc</w:t>
      </w:r>
      <w:proofErr w:type="spellEnd"/>
      <w:r w:rsidR="00916C6B">
        <w:t xml:space="preserve"> não acha que</w:t>
      </w:r>
      <w:r>
        <w:t xml:space="preserve"> existe pelo menos</w:t>
      </w:r>
      <w:r w:rsidR="004249C7">
        <w:t xml:space="preserve"> uma correlação negativa entre densidade demo</w:t>
      </w:r>
      <w:r w:rsidR="005B4253">
        <w:t>gráfica e número</w:t>
      </w:r>
      <w:r w:rsidR="004249C7">
        <w:t xml:space="preserve"> de casos confirmados? Pois me parece </w:t>
      </w:r>
      <w:r>
        <w:t xml:space="preserve">que quanto menor a densidade </w:t>
      </w:r>
      <w:r w:rsidR="00916C6B">
        <w:t>demo</w:t>
      </w:r>
      <w:r w:rsidR="004249C7">
        <w:t>gráfica maior o número de casos</w:t>
      </w:r>
      <w:r w:rsidR="00C33385">
        <w:br/>
        <w:t>Hipótese: uma densidade demográfica menor</w:t>
      </w:r>
      <w:r w:rsidR="009D7FC3">
        <w:t xml:space="preserve"> em uma população com MHDI mais elevado poderia</w:t>
      </w:r>
      <w:r w:rsidR="00C33385">
        <w:t xml:space="preserve"> propiciar</w:t>
      </w:r>
      <w:r w:rsidR="009D7FC3">
        <w:t xml:space="preserve"> uma maior mobilidade entre</w:t>
      </w:r>
      <w:r w:rsidR="00C33385">
        <w:t xml:space="preserve"> pessoas,</w:t>
      </w:r>
      <w:r w:rsidR="009D7FC3">
        <w:t xml:space="preserve"> que por sua vez teriam contato com um número maior de pessoas e assim poderiam aumentar a disseminação do </w:t>
      </w:r>
      <w:proofErr w:type="gramStart"/>
      <w:r w:rsidR="009D7FC3">
        <w:t>vírus</w:t>
      </w:r>
      <w:proofErr w:type="gramEnd"/>
      <w:r w:rsidR="009D7FC3">
        <w:t xml:space="preserve"> </w:t>
      </w:r>
    </w:p>
  </w:comment>
  <w:comment w:id="50" w:author="Daisy Maria Strottmann" w:date="2020-05-07T05:07:00Z" w:initials="DMS">
    <w:p w14:paraId="23E5C44D" w14:textId="4E8FE8BD" w:rsidR="004E5CF6" w:rsidRDefault="004E5CF6">
      <w:pPr>
        <w:pStyle w:val="Textodecomentrio"/>
      </w:pPr>
      <w:r>
        <w:rPr>
          <w:rStyle w:val="Refdecomentrio"/>
        </w:rPr>
        <w:annotationRef/>
      </w:r>
      <w:r>
        <w:t>O dado demonstra que os idosos estão se infectando menos. Então parece que as medidas de isolamento estão sendo efetivas para proteção desse grupo de indivíduos</w:t>
      </w:r>
      <w:r w:rsidR="009D7FC3">
        <w:t>.</w:t>
      </w:r>
    </w:p>
    <w:p w14:paraId="4C8EE37B" w14:textId="77777777" w:rsidR="004E5CF6" w:rsidRDefault="004E5CF6">
      <w:pPr>
        <w:pStyle w:val="Textodecomentrio"/>
      </w:pPr>
      <w:r>
        <w:t xml:space="preserve">As crianças, os adolescentes e os adultos jovens </w:t>
      </w:r>
      <w:proofErr w:type="spellStart"/>
      <w:proofErr w:type="gramStart"/>
      <w:r>
        <w:t>tb</w:t>
      </w:r>
      <w:proofErr w:type="spellEnd"/>
      <w:proofErr w:type="gramEnd"/>
      <w:r>
        <w:t xml:space="preserve"> são menos acometidos que os adultos (população mais vulnerável, pois é a classe de indivíduos que mantém o maior contato social, uma vez que é a classe economicamente ativa), pelo fato das escolas estarem fechadas</w:t>
      </w:r>
      <w:r w:rsidR="00073221">
        <w:t>... Demonstrando que as medidas de isolamento estão sendo efetivas para proteger essas classes populacionais</w:t>
      </w:r>
    </w:p>
    <w:p w14:paraId="0D94B6BE" w14:textId="2C402165" w:rsidR="00896D3F" w:rsidRDefault="00650069">
      <w:pPr>
        <w:pStyle w:val="Textodecomentrio"/>
      </w:pPr>
      <w:r>
        <w:t>S</w:t>
      </w:r>
      <w:r w:rsidR="00896D3F">
        <w:t xml:space="preserve">eria </w:t>
      </w:r>
      <w:r>
        <w:t xml:space="preserve">bom referenciar o dado </w:t>
      </w:r>
      <w:r w:rsidR="00896D3F">
        <w:t>na discussão</w:t>
      </w:r>
      <w:r>
        <w:t>.</w:t>
      </w:r>
    </w:p>
  </w:comment>
  <w:comment w:id="51" w:author="Daisy Maria Strottmann" w:date="2020-05-07T04:26:00Z" w:initials="DMS">
    <w:p w14:paraId="4644F7BC" w14:textId="2B4F4350" w:rsidR="00995807" w:rsidRDefault="00995807">
      <w:pPr>
        <w:pStyle w:val="Textodecomentrio"/>
      </w:pPr>
      <w:r>
        <w:rPr>
          <w:rStyle w:val="Refdecomentrio"/>
        </w:rPr>
        <w:annotationRef/>
      </w:r>
      <w:r>
        <w:t xml:space="preserve">Ficou estranho o título iniciado com </w:t>
      </w:r>
      <w:proofErr w:type="spellStart"/>
      <w:r>
        <w:t>until</w:t>
      </w:r>
      <w:proofErr w:type="spellEnd"/>
      <w:r>
        <w:t xml:space="preserve"> </w:t>
      </w:r>
      <w:proofErr w:type="spellStart"/>
      <w:r>
        <w:t>April</w:t>
      </w:r>
      <w:proofErr w:type="spellEnd"/>
      <w:r>
        <w:t xml:space="preserve"> 22, 2020 (ficou confuso). Qual a data final para a predição de ocorrência dos casos?</w:t>
      </w:r>
      <w:r>
        <w:br/>
      </w:r>
    </w:p>
  </w:comment>
  <w:comment w:id="52" w:author="Daisy Maria Strottmann" w:date="2020-05-07T04:31:00Z" w:initials="DMS">
    <w:p w14:paraId="47155046" w14:textId="74BAB873" w:rsidR="004E7BEA" w:rsidRDefault="004E7BEA">
      <w:pPr>
        <w:pStyle w:val="Textodecomentrio"/>
      </w:pPr>
      <w:r>
        <w:rPr>
          <w:rStyle w:val="Refdecomentrio"/>
        </w:rPr>
        <w:annotationRef/>
      </w:r>
      <w:r>
        <w:t>Não entendi!</w:t>
      </w:r>
    </w:p>
  </w:comment>
  <w:comment w:id="53" w:author="Daisy Maria Strottmann" w:date="2020-05-07T04:34:00Z" w:initials="DMS">
    <w:p w14:paraId="67BCC4FD" w14:textId="67DBB6D2" w:rsidR="004E7BEA" w:rsidRDefault="004E7BEA">
      <w:pPr>
        <w:pStyle w:val="Textodecomentrio"/>
      </w:pPr>
      <w:r>
        <w:rPr>
          <w:rStyle w:val="Refdecomentrio"/>
        </w:rPr>
        <w:annotationRef/>
      </w:r>
      <w:r>
        <w:t>Quais outros dados? Não está claro</w:t>
      </w:r>
    </w:p>
  </w:comment>
  <w:comment w:id="54" w:author="Daisy Maria Strottmann" w:date="2020-05-07T04:44:00Z" w:initials="DMS">
    <w:p w14:paraId="1AE1543F" w14:textId="77777777" w:rsidR="00D52BBA" w:rsidRDefault="00D52BBA">
      <w:pPr>
        <w:pStyle w:val="Textodecomentrio"/>
      </w:pPr>
      <w:r>
        <w:rPr>
          <w:rStyle w:val="Refdecomentrio"/>
        </w:rPr>
        <w:annotationRef/>
      </w:r>
      <w:proofErr w:type="spellStart"/>
      <w:r>
        <w:t>There</w:t>
      </w:r>
      <w:proofErr w:type="spellEnd"/>
      <w:r>
        <w:t xml:space="preserve"> </w:t>
      </w:r>
      <w:proofErr w:type="spellStart"/>
      <w:r>
        <w:t>was</w:t>
      </w:r>
      <w:proofErr w:type="spellEnd"/>
      <w:r>
        <w:t xml:space="preserve"> é um termo vago</w:t>
      </w:r>
    </w:p>
    <w:p w14:paraId="4BD586F0" w14:textId="2E183B12" w:rsidR="00D52BBA" w:rsidRDefault="00D52BBA">
      <w:pPr>
        <w:pStyle w:val="Textodecomentrio"/>
        <w:rPr>
          <w:rFonts w:cs="Arial"/>
          <w:sz w:val="24"/>
          <w:szCs w:val="24"/>
          <w:lang w:val="en-US"/>
        </w:rPr>
      </w:pPr>
      <w:proofErr w:type="spellStart"/>
      <w:r w:rsidRPr="00D52BBA">
        <w:rPr>
          <w:lang w:val="en-US"/>
        </w:rPr>
        <w:t>Sugestão</w:t>
      </w:r>
      <w:proofErr w:type="spellEnd"/>
      <w:r w:rsidRPr="00D52BBA">
        <w:rPr>
          <w:lang w:val="en-US"/>
        </w:rPr>
        <w:t xml:space="preserve">: We </w:t>
      </w:r>
      <w:r w:rsidR="00B75A66">
        <w:rPr>
          <w:lang w:val="en-US"/>
        </w:rPr>
        <w:t xml:space="preserve">note </w:t>
      </w:r>
      <w:r w:rsidRPr="00400C84">
        <w:rPr>
          <w:rFonts w:cs="Arial"/>
          <w:sz w:val="24"/>
          <w:szCs w:val="24"/>
          <w:lang w:val="en-US"/>
        </w:rPr>
        <w:t>a clear upward trend in the number of cases</w:t>
      </w:r>
      <w:r>
        <w:rPr>
          <w:rFonts w:cs="Arial"/>
          <w:sz w:val="24"/>
          <w:szCs w:val="24"/>
          <w:lang w:val="en-US"/>
        </w:rPr>
        <w:t xml:space="preserve"> of COVID-19</w:t>
      </w:r>
      <w:r w:rsidR="00B75A66">
        <w:rPr>
          <w:rFonts w:cs="Arial"/>
          <w:sz w:val="24"/>
          <w:szCs w:val="24"/>
          <w:lang w:val="en-US"/>
        </w:rPr>
        <w:t xml:space="preserve"> at the national level</w:t>
      </w:r>
    </w:p>
    <w:p w14:paraId="61AD747B" w14:textId="661EEF77" w:rsidR="00B75A66" w:rsidRPr="00D52BBA" w:rsidRDefault="00B75A66">
      <w:pPr>
        <w:pStyle w:val="Textodecomentrio"/>
        <w:rPr>
          <w:lang w:val="en-US"/>
        </w:rPr>
      </w:pPr>
    </w:p>
  </w:comment>
  <w:comment w:id="55" w:author="Daisy Maria Strottmann" w:date="2020-05-07T04:49:00Z" w:initials="DMS">
    <w:p w14:paraId="54DFCF49" w14:textId="5665F972" w:rsidR="00B75A66" w:rsidRDefault="00B75A66">
      <w:pPr>
        <w:pStyle w:val="Textodecomentrio"/>
      </w:pPr>
      <w:r>
        <w:rPr>
          <w:rStyle w:val="Refdecomentrio"/>
        </w:rPr>
        <w:annotationRef/>
      </w:r>
      <w:r>
        <w:t>Qual a data de previsão</w:t>
      </w:r>
      <w:r w:rsidR="00313138">
        <w:t xml:space="preserve"> da ocorrência do total de</w:t>
      </w:r>
      <w:r>
        <w:t xml:space="preserve"> casos</w:t>
      </w:r>
      <w:r w:rsidR="00313138">
        <w:t xml:space="preserve"> preditos</w:t>
      </w:r>
      <w:r>
        <w:t>?</w:t>
      </w:r>
      <w:r w:rsidR="00280ADC">
        <w:t xml:space="preserve"> Seria 22 de maio?</w:t>
      </w:r>
    </w:p>
  </w:comment>
  <w:comment w:id="56" w:author="Daisy Maria Strottmann" w:date="2020-05-07T04:51:00Z" w:initials="DMS">
    <w:p w14:paraId="6F328E5B" w14:textId="6503710A" w:rsidR="001D7352" w:rsidRDefault="001D7352">
      <w:pPr>
        <w:pStyle w:val="Textodecomentrio"/>
      </w:pPr>
      <w:r>
        <w:rPr>
          <w:rStyle w:val="Refdecomentrio"/>
        </w:rPr>
        <w:annotationRef/>
      </w:r>
      <w:r>
        <w:t>Acho que seria importante especificar quais condições</w:t>
      </w:r>
    </w:p>
  </w:comment>
  <w:comment w:id="57" w:author="Daisy Maria Strottmann" w:date="2020-05-07T04:54:00Z" w:initials="DMS">
    <w:p w14:paraId="2501A9E9" w14:textId="370421EB" w:rsidR="008C0051" w:rsidRDefault="008C0051">
      <w:pPr>
        <w:pStyle w:val="Textodecomentrio"/>
      </w:pPr>
      <w:r>
        <w:rPr>
          <w:rStyle w:val="Refdecomentrio"/>
        </w:rPr>
        <w:annotationRef/>
      </w:r>
      <w:r>
        <w:t xml:space="preserve">Não </w:t>
      </w:r>
      <w:r w:rsidR="007F7EE2">
        <w:t>vi esse dad</w:t>
      </w:r>
      <w:r>
        <w:t>o descrito no resultado</w:t>
      </w:r>
    </w:p>
  </w:comment>
  <w:comment w:id="59" w:author="Daisy Maria Strottmann" w:date="2020-05-07T04:57:00Z" w:initials="DMS">
    <w:p w14:paraId="29CDAB6C" w14:textId="41EDB33B" w:rsidR="00822896" w:rsidRDefault="00822896">
      <w:pPr>
        <w:pStyle w:val="Textodecomentrio"/>
      </w:pPr>
      <w:r>
        <w:rPr>
          <w:rStyle w:val="Refdecomentrio"/>
        </w:rPr>
        <w:annotationRef/>
      </w:r>
      <w:r>
        <w:t>Acho que seria importante referenciar o boletim epidemiológico da data</w:t>
      </w:r>
      <w:r w:rsidR="00B520BA">
        <w:t xml:space="preserve"> que traz os dados</w:t>
      </w:r>
    </w:p>
  </w:comment>
  <w:comment w:id="60" w:author="Daisy Maria Strottmann" w:date="2020-05-07T05:08:00Z" w:initials="DMS">
    <w:p w14:paraId="2AA631F1" w14:textId="4FE80003" w:rsidR="00B50FBB" w:rsidRDefault="00B50FBB">
      <w:pPr>
        <w:pStyle w:val="Textodecomentrio"/>
      </w:pPr>
      <w:r>
        <w:rPr>
          <w:rStyle w:val="Refdecomentrio"/>
        </w:rPr>
        <w:annotationRef/>
      </w:r>
      <w:r>
        <w:t>Talvez fosse bom referenciar a figura</w:t>
      </w:r>
      <w:r w:rsidR="00462886">
        <w:t xml:space="preserve"> 7</w:t>
      </w:r>
    </w:p>
  </w:comment>
  <w:comment w:id="62" w:author="Daisy Maria Strottmann" w:date="2020-05-07T05:15:00Z" w:initials="DMS">
    <w:p w14:paraId="7982CDAA" w14:textId="6F1F3234" w:rsidR="00A7687E" w:rsidRDefault="00A7687E">
      <w:pPr>
        <w:pStyle w:val="Textodecomentrio"/>
      </w:pPr>
      <w:r>
        <w:rPr>
          <w:rStyle w:val="Refdecomentrio"/>
        </w:rPr>
        <w:annotationRef/>
      </w:r>
      <w:r>
        <w:t>Rever a referência</w:t>
      </w:r>
    </w:p>
  </w:comment>
  <w:comment w:id="63" w:author="Daisy Maria Strottmann" w:date="2020-05-07T05:10:00Z" w:initials="DMS">
    <w:p w14:paraId="5184A4EA" w14:textId="54F7B084" w:rsidR="000E4040" w:rsidRDefault="000E4040">
      <w:pPr>
        <w:pStyle w:val="Textodecomentrio"/>
      </w:pPr>
      <w:r>
        <w:rPr>
          <w:rStyle w:val="Refdecomentrio"/>
        </w:rPr>
        <w:annotationRef/>
      </w:r>
      <w:r>
        <w:t xml:space="preserve">Não acho que isso indica falta de </w:t>
      </w:r>
      <w:proofErr w:type="spellStart"/>
      <w:r>
        <w:t>conecção</w:t>
      </w:r>
      <w:proofErr w:type="spellEnd"/>
      <w:r w:rsidR="004969DF">
        <w:t xml:space="preserve">, como mencionei na figura </w:t>
      </w:r>
      <w:proofErr w:type="gramStart"/>
      <w:r w:rsidR="004969DF">
        <w:t>7</w:t>
      </w:r>
      <w:proofErr w:type="gramEnd"/>
    </w:p>
  </w:comment>
  <w:comment w:id="67" w:author="Daisy Maria Strottmann" w:date="2020-05-07T05:14:00Z" w:initials="DMS">
    <w:p w14:paraId="11F0107F" w14:textId="65B3707F" w:rsidR="004969DF" w:rsidRDefault="004969DF">
      <w:pPr>
        <w:pStyle w:val="Textodecomentrio"/>
      </w:pPr>
      <w:r>
        <w:rPr>
          <w:rStyle w:val="Refdecomentrio"/>
        </w:rPr>
        <w:annotationRef/>
      </w:r>
      <w:r>
        <w:t>Rever a referência</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w:panose1 w:val="02020400000000000000"/>
    <w:charset w:val="80"/>
    <w:family w:val="roman"/>
    <w:pitch w:val="variable"/>
    <w:sig w:usb0="800002E7" w:usb1="2AC7FCF0"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937"/>
    <w:rsid w:val="00001F0B"/>
    <w:rsid w:val="00006072"/>
    <w:rsid w:val="00046173"/>
    <w:rsid w:val="0005259A"/>
    <w:rsid w:val="00053675"/>
    <w:rsid w:val="0006328D"/>
    <w:rsid w:val="0006677D"/>
    <w:rsid w:val="00072C8C"/>
    <w:rsid w:val="00073221"/>
    <w:rsid w:val="00086CC5"/>
    <w:rsid w:val="000A572E"/>
    <w:rsid w:val="000B6087"/>
    <w:rsid w:val="000B634D"/>
    <w:rsid w:val="000D5BFD"/>
    <w:rsid w:val="000E4040"/>
    <w:rsid w:val="00102A13"/>
    <w:rsid w:val="001170F0"/>
    <w:rsid w:val="00131BD4"/>
    <w:rsid w:val="00174F13"/>
    <w:rsid w:val="00177AA8"/>
    <w:rsid w:val="001A3659"/>
    <w:rsid w:val="001A4374"/>
    <w:rsid w:val="001A6633"/>
    <w:rsid w:val="001B28B2"/>
    <w:rsid w:val="001B4715"/>
    <w:rsid w:val="001C61EF"/>
    <w:rsid w:val="001D7352"/>
    <w:rsid w:val="001E42AD"/>
    <w:rsid w:val="002268C8"/>
    <w:rsid w:val="00244782"/>
    <w:rsid w:val="00245EFA"/>
    <w:rsid w:val="00247367"/>
    <w:rsid w:val="00251292"/>
    <w:rsid w:val="002568F0"/>
    <w:rsid w:val="00260C6E"/>
    <w:rsid w:val="00276E4A"/>
    <w:rsid w:val="00280302"/>
    <w:rsid w:val="00280ADC"/>
    <w:rsid w:val="00285554"/>
    <w:rsid w:val="002A2A9F"/>
    <w:rsid w:val="002B0376"/>
    <w:rsid w:val="002B6724"/>
    <w:rsid w:val="002C0E9C"/>
    <w:rsid w:val="002E576F"/>
    <w:rsid w:val="002F37F9"/>
    <w:rsid w:val="002F5AD2"/>
    <w:rsid w:val="002F7669"/>
    <w:rsid w:val="00300181"/>
    <w:rsid w:val="0030134E"/>
    <w:rsid w:val="0031293D"/>
    <w:rsid w:val="00313138"/>
    <w:rsid w:val="0032383A"/>
    <w:rsid w:val="00323854"/>
    <w:rsid w:val="003241BE"/>
    <w:rsid w:val="00346E13"/>
    <w:rsid w:val="00364479"/>
    <w:rsid w:val="00387378"/>
    <w:rsid w:val="003A1DD6"/>
    <w:rsid w:val="003B1A51"/>
    <w:rsid w:val="003C242E"/>
    <w:rsid w:val="003E14A9"/>
    <w:rsid w:val="003E3042"/>
    <w:rsid w:val="003E353D"/>
    <w:rsid w:val="003F43CB"/>
    <w:rsid w:val="003F65DC"/>
    <w:rsid w:val="00400C84"/>
    <w:rsid w:val="00406A2B"/>
    <w:rsid w:val="0041624A"/>
    <w:rsid w:val="0042323F"/>
    <w:rsid w:val="004249C7"/>
    <w:rsid w:val="00441973"/>
    <w:rsid w:val="00456BDD"/>
    <w:rsid w:val="00462886"/>
    <w:rsid w:val="00491CB0"/>
    <w:rsid w:val="004969DF"/>
    <w:rsid w:val="004B3E7B"/>
    <w:rsid w:val="004D3B9A"/>
    <w:rsid w:val="004E2E42"/>
    <w:rsid w:val="004E5CF6"/>
    <w:rsid w:val="004E70AD"/>
    <w:rsid w:val="004E7BEA"/>
    <w:rsid w:val="005251CB"/>
    <w:rsid w:val="00544830"/>
    <w:rsid w:val="00546E53"/>
    <w:rsid w:val="00574A36"/>
    <w:rsid w:val="005919C9"/>
    <w:rsid w:val="00594359"/>
    <w:rsid w:val="005A6D71"/>
    <w:rsid w:val="005B4253"/>
    <w:rsid w:val="005B6C08"/>
    <w:rsid w:val="005C04E7"/>
    <w:rsid w:val="005C0899"/>
    <w:rsid w:val="005D74BE"/>
    <w:rsid w:val="005F48D9"/>
    <w:rsid w:val="005F71FB"/>
    <w:rsid w:val="006007B0"/>
    <w:rsid w:val="00635042"/>
    <w:rsid w:val="00636D36"/>
    <w:rsid w:val="00640161"/>
    <w:rsid w:val="00650069"/>
    <w:rsid w:val="006531EF"/>
    <w:rsid w:val="0065610B"/>
    <w:rsid w:val="006569A8"/>
    <w:rsid w:val="00682159"/>
    <w:rsid w:val="00686205"/>
    <w:rsid w:val="006951DC"/>
    <w:rsid w:val="006B1109"/>
    <w:rsid w:val="006B74B8"/>
    <w:rsid w:val="006C34B2"/>
    <w:rsid w:val="006E0A24"/>
    <w:rsid w:val="00705550"/>
    <w:rsid w:val="00705999"/>
    <w:rsid w:val="00711D83"/>
    <w:rsid w:val="00713AB4"/>
    <w:rsid w:val="00714B93"/>
    <w:rsid w:val="007175BD"/>
    <w:rsid w:val="007230D5"/>
    <w:rsid w:val="0074139E"/>
    <w:rsid w:val="00761DDE"/>
    <w:rsid w:val="00763FEB"/>
    <w:rsid w:val="007727C6"/>
    <w:rsid w:val="0077322C"/>
    <w:rsid w:val="007761FB"/>
    <w:rsid w:val="00791A54"/>
    <w:rsid w:val="007B36C7"/>
    <w:rsid w:val="007E0FDD"/>
    <w:rsid w:val="007E33B9"/>
    <w:rsid w:val="007F7EE2"/>
    <w:rsid w:val="008064C6"/>
    <w:rsid w:val="00822896"/>
    <w:rsid w:val="00827CCD"/>
    <w:rsid w:val="008351AD"/>
    <w:rsid w:val="008947EE"/>
    <w:rsid w:val="00896D3F"/>
    <w:rsid w:val="00897889"/>
    <w:rsid w:val="008A0452"/>
    <w:rsid w:val="008C0051"/>
    <w:rsid w:val="008E6A0F"/>
    <w:rsid w:val="008F3E3A"/>
    <w:rsid w:val="009038EB"/>
    <w:rsid w:val="00905F17"/>
    <w:rsid w:val="00913CBA"/>
    <w:rsid w:val="00916C6B"/>
    <w:rsid w:val="00925551"/>
    <w:rsid w:val="0092602D"/>
    <w:rsid w:val="00926F92"/>
    <w:rsid w:val="00930680"/>
    <w:rsid w:val="00934937"/>
    <w:rsid w:val="0096338E"/>
    <w:rsid w:val="0099480C"/>
    <w:rsid w:val="00995807"/>
    <w:rsid w:val="00995E13"/>
    <w:rsid w:val="009A11B9"/>
    <w:rsid w:val="009A3370"/>
    <w:rsid w:val="009B35BC"/>
    <w:rsid w:val="009C1874"/>
    <w:rsid w:val="009D6039"/>
    <w:rsid w:val="009D7FC3"/>
    <w:rsid w:val="009E5F3C"/>
    <w:rsid w:val="009F1E10"/>
    <w:rsid w:val="009F4CA0"/>
    <w:rsid w:val="00A1530E"/>
    <w:rsid w:val="00A1745A"/>
    <w:rsid w:val="00A35A90"/>
    <w:rsid w:val="00A368B6"/>
    <w:rsid w:val="00A425FB"/>
    <w:rsid w:val="00A45E81"/>
    <w:rsid w:val="00A56008"/>
    <w:rsid w:val="00A565C0"/>
    <w:rsid w:val="00A63354"/>
    <w:rsid w:val="00A63AE9"/>
    <w:rsid w:val="00A7687E"/>
    <w:rsid w:val="00A9093F"/>
    <w:rsid w:val="00AB5710"/>
    <w:rsid w:val="00AB74FF"/>
    <w:rsid w:val="00AD5564"/>
    <w:rsid w:val="00AF3BA0"/>
    <w:rsid w:val="00B02505"/>
    <w:rsid w:val="00B10025"/>
    <w:rsid w:val="00B21B27"/>
    <w:rsid w:val="00B35CD9"/>
    <w:rsid w:val="00B41400"/>
    <w:rsid w:val="00B50FBB"/>
    <w:rsid w:val="00B520BA"/>
    <w:rsid w:val="00B7127A"/>
    <w:rsid w:val="00B75A66"/>
    <w:rsid w:val="00B7653B"/>
    <w:rsid w:val="00B82B00"/>
    <w:rsid w:val="00BB45BE"/>
    <w:rsid w:val="00BC2657"/>
    <w:rsid w:val="00BC7F5A"/>
    <w:rsid w:val="00BD4963"/>
    <w:rsid w:val="00BE4F3B"/>
    <w:rsid w:val="00BE54D1"/>
    <w:rsid w:val="00BF2F70"/>
    <w:rsid w:val="00C05115"/>
    <w:rsid w:val="00C0578C"/>
    <w:rsid w:val="00C07AB0"/>
    <w:rsid w:val="00C10FA9"/>
    <w:rsid w:val="00C147B4"/>
    <w:rsid w:val="00C27461"/>
    <w:rsid w:val="00C30BF1"/>
    <w:rsid w:val="00C33385"/>
    <w:rsid w:val="00C37AA0"/>
    <w:rsid w:val="00C40EF5"/>
    <w:rsid w:val="00C44DF8"/>
    <w:rsid w:val="00C45908"/>
    <w:rsid w:val="00C479CF"/>
    <w:rsid w:val="00C5270D"/>
    <w:rsid w:val="00C53592"/>
    <w:rsid w:val="00C8229E"/>
    <w:rsid w:val="00C82A65"/>
    <w:rsid w:val="00C974DB"/>
    <w:rsid w:val="00CA2EC7"/>
    <w:rsid w:val="00CB34C3"/>
    <w:rsid w:val="00CB44AE"/>
    <w:rsid w:val="00CC71DC"/>
    <w:rsid w:val="00CE0D90"/>
    <w:rsid w:val="00CE3267"/>
    <w:rsid w:val="00CE59C8"/>
    <w:rsid w:val="00D23629"/>
    <w:rsid w:val="00D32552"/>
    <w:rsid w:val="00D52BBA"/>
    <w:rsid w:val="00D546BF"/>
    <w:rsid w:val="00D74F87"/>
    <w:rsid w:val="00D77ECA"/>
    <w:rsid w:val="00D9256A"/>
    <w:rsid w:val="00DA292C"/>
    <w:rsid w:val="00DC31E5"/>
    <w:rsid w:val="00DC7149"/>
    <w:rsid w:val="00DD2077"/>
    <w:rsid w:val="00DE0155"/>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253F"/>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727C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har"/>
    <w:uiPriority w:val="9"/>
    <w:semiHidden/>
    <w:unhideWhenUsed/>
    <w:qFormat/>
    <w:rsid w:val="007727C6"/>
    <w:pPr>
      <w:keepNext/>
      <w:keepLines/>
      <w:spacing w:before="200" w:after="0"/>
      <w:outlineLvl w:val="2"/>
    </w:pPr>
    <w:rPr>
      <w:rFonts w:asciiTheme="majorHAnsi" w:eastAsiaTheme="majorEastAsia" w:hAnsiTheme="majorHAnsi" w:cstheme="majorBidi"/>
      <w:b/>
      <w:bCs/>
      <w:color w:val="4472C4"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customStyle="1" w:styleId="UnresolvedMention">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B21B27"/>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B21B27"/>
    <w:rPr>
      <w:rFonts w:ascii="Arial" w:hAnsi="Arial"/>
      <w:b/>
      <w:bCs/>
      <w:sz w:val="20"/>
      <w:szCs w:val="20"/>
    </w:rPr>
  </w:style>
  <w:style w:type="character" w:customStyle="1" w:styleId="Ttulo2Char">
    <w:name w:val="Título 2 Char"/>
    <w:basedOn w:val="Fontepargpadro"/>
    <w:link w:val="Ttulo2"/>
    <w:uiPriority w:val="9"/>
    <w:semiHidden/>
    <w:rsid w:val="007727C6"/>
    <w:rPr>
      <w:rFonts w:asciiTheme="majorHAnsi" w:eastAsiaTheme="majorEastAsia" w:hAnsiTheme="majorHAnsi" w:cstheme="majorBidi"/>
      <w:b/>
      <w:bCs/>
      <w:color w:val="4472C4" w:themeColor="accent1"/>
      <w:sz w:val="26"/>
      <w:szCs w:val="26"/>
    </w:rPr>
  </w:style>
  <w:style w:type="character" w:customStyle="1" w:styleId="Ttulo3Char">
    <w:name w:val="Título 3 Char"/>
    <w:basedOn w:val="Fontepargpadro"/>
    <w:link w:val="Ttulo3"/>
    <w:uiPriority w:val="9"/>
    <w:semiHidden/>
    <w:rsid w:val="007727C6"/>
    <w:rPr>
      <w:rFonts w:asciiTheme="majorHAnsi" w:eastAsiaTheme="majorEastAsia" w:hAnsiTheme="majorHAnsi" w:cstheme="majorBidi"/>
      <w:b/>
      <w:bCs/>
      <w:color w:val="4472C4" w:themeColor="accent1"/>
    </w:rPr>
  </w:style>
  <w:style w:type="paragraph" w:styleId="Pr-formataoHTML">
    <w:name w:val="HTML Preformatted"/>
    <w:basedOn w:val="Normal"/>
    <w:link w:val="Pr-formataoHTMLChar"/>
    <w:uiPriority w:val="99"/>
    <w:semiHidden/>
    <w:unhideWhenUsed/>
    <w:rsid w:val="00B75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75A66"/>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727C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har"/>
    <w:uiPriority w:val="9"/>
    <w:semiHidden/>
    <w:unhideWhenUsed/>
    <w:qFormat/>
    <w:rsid w:val="007727C6"/>
    <w:pPr>
      <w:keepNext/>
      <w:keepLines/>
      <w:spacing w:before="200" w:after="0"/>
      <w:outlineLvl w:val="2"/>
    </w:pPr>
    <w:rPr>
      <w:rFonts w:asciiTheme="majorHAnsi" w:eastAsiaTheme="majorEastAsia" w:hAnsiTheme="majorHAnsi" w:cstheme="majorBidi"/>
      <w:b/>
      <w:bCs/>
      <w:color w:val="4472C4"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customStyle="1" w:styleId="UnresolvedMention">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B21B27"/>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B21B27"/>
    <w:rPr>
      <w:rFonts w:ascii="Arial" w:hAnsi="Arial"/>
      <w:b/>
      <w:bCs/>
      <w:sz w:val="20"/>
      <w:szCs w:val="20"/>
    </w:rPr>
  </w:style>
  <w:style w:type="character" w:customStyle="1" w:styleId="Ttulo2Char">
    <w:name w:val="Título 2 Char"/>
    <w:basedOn w:val="Fontepargpadro"/>
    <w:link w:val="Ttulo2"/>
    <w:uiPriority w:val="9"/>
    <w:semiHidden/>
    <w:rsid w:val="007727C6"/>
    <w:rPr>
      <w:rFonts w:asciiTheme="majorHAnsi" w:eastAsiaTheme="majorEastAsia" w:hAnsiTheme="majorHAnsi" w:cstheme="majorBidi"/>
      <w:b/>
      <w:bCs/>
      <w:color w:val="4472C4" w:themeColor="accent1"/>
      <w:sz w:val="26"/>
      <w:szCs w:val="26"/>
    </w:rPr>
  </w:style>
  <w:style w:type="character" w:customStyle="1" w:styleId="Ttulo3Char">
    <w:name w:val="Título 3 Char"/>
    <w:basedOn w:val="Fontepargpadro"/>
    <w:link w:val="Ttulo3"/>
    <w:uiPriority w:val="9"/>
    <w:semiHidden/>
    <w:rsid w:val="007727C6"/>
    <w:rPr>
      <w:rFonts w:asciiTheme="majorHAnsi" w:eastAsiaTheme="majorEastAsia" w:hAnsiTheme="majorHAnsi" w:cstheme="majorBidi"/>
      <w:b/>
      <w:bCs/>
      <w:color w:val="4472C4" w:themeColor="accent1"/>
    </w:rPr>
  </w:style>
  <w:style w:type="paragraph" w:styleId="Pr-formataoHTML">
    <w:name w:val="HTML Preformatted"/>
    <w:basedOn w:val="Normal"/>
    <w:link w:val="Pr-formataoHTMLChar"/>
    <w:uiPriority w:val="99"/>
    <w:semiHidden/>
    <w:unhideWhenUsed/>
    <w:rsid w:val="00B75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75A66"/>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6155826">
      <w:bodyDiv w:val="1"/>
      <w:marLeft w:val="0"/>
      <w:marRight w:val="0"/>
      <w:marTop w:val="0"/>
      <w:marBottom w:val="0"/>
      <w:divBdr>
        <w:top w:val="none" w:sz="0" w:space="0" w:color="auto"/>
        <w:left w:val="none" w:sz="0" w:space="0" w:color="auto"/>
        <w:bottom w:val="none" w:sz="0" w:space="0" w:color="auto"/>
        <w:right w:val="none" w:sz="0" w:space="0" w:color="auto"/>
      </w:divBdr>
    </w:div>
    <w:div w:id="1211041366">
      <w:bodyDiv w:val="1"/>
      <w:marLeft w:val="0"/>
      <w:marRight w:val="0"/>
      <w:marTop w:val="0"/>
      <w:marBottom w:val="0"/>
      <w:divBdr>
        <w:top w:val="none" w:sz="0" w:space="0" w:color="auto"/>
        <w:left w:val="none" w:sz="0" w:space="0" w:color="auto"/>
        <w:bottom w:val="none" w:sz="0" w:space="0" w:color="auto"/>
        <w:right w:val="none" w:sz="0" w:space="0" w:color="auto"/>
      </w:divBdr>
    </w:div>
    <w:div w:id="1255285549">
      <w:bodyDiv w:val="1"/>
      <w:marLeft w:val="0"/>
      <w:marRight w:val="0"/>
      <w:marTop w:val="0"/>
      <w:marBottom w:val="0"/>
      <w:divBdr>
        <w:top w:val="none" w:sz="0" w:space="0" w:color="auto"/>
        <w:left w:val="none" w:sz="0" w:space="0" w:color="auto"/>
        <w:bottom w:val="none" w:sz="0" w:space="0" w:color="auto"/>
        <w:right w:val="none" w:sz="0" w:space="0" w:color="auto"/>
      </w:divBdr>
      <w:divsChild>
        <w:div w:id="1217006761">
          <w:marLeft w:val="0"/>
          <w:marRight w:val="0"/>
          <w:marTop w:val="90"/>
          <w:marBottom w:val="0"/>
          <w:divBdr>
            <w:top w:val="none" w:sz="0" w:space="0" w:color="auto"/>
            <w:left w:val="none" w:sz="0" w:space="0" w:color="auto"/>
            <w:bottom w:val="none" w:sz="0" w:space="0" w:color="auto"/>
            <w:right w:val="none" w:sz="0" w:space="0" w:color="auto"/>
          </w:divBdr>
          <w:divsChild>
            <w:div w:id="1614751955">
              <w:marLeft w:val="0"/>
              <w:marRight w:val="0"/>
              <w:marTop w:val="0"/>
              <w:marBottom w:val="405"/>
              <w:divBdr>
                <w:top w:val="none" w:sz="0" w:space="0" w:color="auto"/>
                <w:left w:val="none" w:sz="0" w:space="0" w:color="auto"/>
                <w:bottom w:val="none" w:sz="0" w:space="0" w:color="auto"/>
                <w:right w:val="none" w:sz="0" w:space="0" w:color="auto"/>
              </w:divBdr>
              <w:divsChild>
                <w:div w:id="1671709843">
                  <w:marLeft w:val="0"/>
                  <w:marRight w:val="0"/>
                  <w:marTop w:val="0"/>
                  <w:marBottom w:val="0"/>
                  <w:divBdr>
                    <w:top w:val="none" w:sz="0" w:space="0" w:color="auto"/>
                    <w:left w:val="none" w:sz="0" w:space="0" w:color="auto"/>
                    <w:bottom w:val="none" w:sz="0" w:space="0" w:color="auto"/>
                    <w:right w:val="none" w:sz="0" w:space="0" w:color="auto"/>
                  </w:divBdr>
                  <w:divsChild>
                    <w:div w:id="1150093982">
                      <w:marLeft w:val="0"/>
                      <w:marRight w:val="0"/>
                      <w:marTop w:val="0"/>
                      <w:marBottom w:val="0"/>
                      <w:divBdr>
                        <w:top w:val="none" w:sz="0" w:space="0" w:color="auto"/>
                        <w:left w:val="none" w:sz="0" w:space="0" w:color="auto"/>
                        <w:bottom w:val="none" w:sz="0" w:space="0" w:color="auto"/>
                        <w:right w:val="none" w:sz="0" w:space="0" w:color="auto"/>
                      </w:divBdr>
                      <w:divsChild>
                        <w:div w:id="16059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81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ho.int/emergencies/diseases/novel-coronavirus-2019/advice-for-public/when-and-how-to-use-masks" TargetMode="External"/><Relationship Id="rId3" Type="http://schemas.openxmlformats.org/officeDocument/2006/relationships/styles" Target="styles.xml"/><Relationship Id="rId21" Type="http://schemas.openxmlformats.org/officeDocument/2006/relationships/hyperlink" Target="https://portal.fiocruz.br/noticia/infogripe-destaca-aceleracao-de-internacoes-por-sindrome-respiratoria-aguda-grave" TargetMode="Externa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hyperlink" Target="http://ceasa.df.gov.br/ceasa-orienta-caminhoneiros-sobre-a-covid-19/"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ho.int/docs/default-source/coronaviruse/situation-reports/20200415-sitrep-86-covid-19.pdf?sfvrsn=c615ea20_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osf.io/preprints/socarxiv/sb8xn/" TargetMode="External"/><Relationship Id="rId10" Type="http://schemas.openxmlformats.org/officeDocument/2006/relationships/image" Target="media/image3.png"/><Relationship Id="rId19" Type="http://schemas.openxmlformats.org/officeDocument/2006/relationships/hyperlink" Target="https://www.saude.gov.br/noticias/agencia-saude/46738-coronavirus-28-320-casos-confirmados-e-1-736-mortes"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rasil.io/dataset/covid19/cas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6593B-395C-49AA-888A-04BE3235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25</Pages>
  <Words>6275</Words>
  <Characters>33889</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40084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Guilherme Silveira</dc:creator>
  <cp:lastModifiedBy>Daisy Maria Strottmann</cp:lastModifiedBy>
  <cp:revision>46</cp:revision>
  <dcterms:created xsi:type="dcterms:W3CDTF">2020-05-06T00:38:00Z</dcterms:created>
  <dcterms:modified xsi:type="dcterms:W3CDTF">2020-05-07T08:20:00Z</dcterms:modified>
</cp:coreProperties>
</file>