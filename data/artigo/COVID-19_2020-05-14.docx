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16B4B55C"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EE4EC2">
        <w:rPr>
          <w:rFonts w:ascii="Arial" w:hAnsi="Arial" w:cs="Arial"/>
          <w:sz w:val="24"/>
          <w:szCs w:val="24"/>
          <w:lang w:val="en-US"/>
        </w:rPr>
        <w:t xml:space="preserve">analysis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 xml:space="preserve">Brazilian </w:t>
      </w:r>
    </w:p>
    <w:p w14:paraId="7F249F56" w14:textId="3B019703" w:rsidR="00B35CD9" w:rsidRDefault="00B35CD9"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Eloiza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030B4676"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0CE33186" w14:textId="22D25716"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14:paraId="02EF8D24" w14:textId="77777777" w:rsidR="00C30BF1" w:rsidRPr="00C30BF1" w:rsidRDefault="00C30BF1" w:rsidP="004B3E7B">
      <w:pPr>
        <w:spacing w:after="0" w:line="360" w:lineRule="auto"/>
        <w:jc w:val="both"/>
        <w:rPr>
          <w:rFonts w:ascii="Arial" w:hAnsi="Arial" w:cs="Arial"/>
          <w:sz w:val="24"/>
          <w:szCs w:val="24"/>
        </w:rPr>
      </w:pPr>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2E4FAB4E" w14:textId="416BA2CE" w:rsidR="00387378" w:rsidRDefault="00387378" w:rsidP="004B3E7B">
      <w:pPr>
        <w:spacing w:after="0" w:line="360" w:lineRule="auto"/>
        <w:jc w:val="both"/>
        <w:rPr>
          <w:rFonts w:ascii="Arial" w:hAnsi="Arial" w:cs="Arial"/>
          <w:sz w:val="24"/>
          <w:szCs w:val="24"/>
          <w:lang w:val="en-US"/>
        </w:rPr>
      </w:pPr>
    </w:p>
    <w:p w14:paraId="5951A003" w14:textId="2B747180" w:rsidR="00387378" w:rsidRDefault="00387378" w:rsidP="004B3E7B">
      <w:pPr>
        <w:spacing w:after="0" w:line="360" w:lineRule="auto"/>
        <w:jc w:val="both"/>
        <w:rPr>
          <w:rFonts w:ascii="Arial" w:hAnsi="Arial" w:cs="Arial"/>
          <w:sz w:val="24"/>
          <w:szCs w:val="24"/>
          <w:lang w:val="en-US"/>
        </w:rPr>
      </w:pPr>
    </w:p>
    <w:p w14:paraId="2D33103F" w14:textId="1B030513" w:rsidR="00387378" w:rsidRDefault="00387378" w:rsidP="004B3E7B">
      <w:pPr>
        <w:spacing w:after="0" w:line="360" w:lineRule="auto"/>
        <w:jc w:val="both"/>
        <w:rPr>
          <w:rFonts w:ascii="Arial" w:hAnsi="Arial" w:cs="Arial"/>
          <w:sz w:val="24"/>
          <w:szCs w:val="24"/>
          <w:lang w:val="en-US"/>
        </w:rPr>
      </w:pPr>
    </w:p>
    <w:p w14:paraId="5DE6689E" w14:textId="6B485082" w:rsidR="00387378" w:rsidRDefault="00387378" w:rsidP="004B3E7B">
      <w:pPr>
        <w:spacing w:after="0" w:line="360" w:lineRule="auto"/>
        <w:jc w:val="both"/>
        <w:rPr>
          <w:rFonts w:ascii="Arial" w:hAnsi="Arial" w:cs="Arial"/>
          <w:sz w:val="24"/>
          <w:szCs w:val="24"/>
          <w:lang w:val="en-US"/>
        </w:rPr>
      </w:pPr>
    </w:p>
    <w:p w14:paraId="504586A2" w14:textId="164AD4FD" w:rsidR="00387378" w:rsidRDefault="00387378"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4C6E85C" w14:textId="5DCCD109" w:rsidR="00387378" w:rsidRDefault="00387378" w:rsidP="004B3E7B">
      <w:pPr>
        <w:spacing w:after="0" w:line="360" w:lineRule="auto"/>
        <w:jc w:val="both"/>
        <w:rPr>
          <w:rFonts w:ascii="Arial" w:hAnsi="Arial" w:cs="Arial"/>
          <w:sz w:val="24"/>
          <w:szCs w:val="24"/>
          <w:lang w:val="en-US"/>
        </w:rPr>
      </w:pPr>
    </w:p>
    <w:p w14:paraId="157C2847" w14:textId="5721F5BF" w:rsidR="00387378" w:rsidRDefault="00387378" w:rsidP="004B3E7B">
      <w:pPr>
        <w:spacing w:after="0" w:line="360" w:lineRule="auto"/>
        <w:jc w:val="both"/>
        <w:rPr>
          <w:rFonts w:ascii="Arial" w:hAnsi="Arial" w:cs="Arial"/>
          <w:sz w:val="24"/>
          <w:szCs w:val="24"/>
          <w:lang w:val="en-US"/>
        </w:rPr>
      </w:pPr>
    </w:p>
    <w:p w14:paraId="4CDD84F1" w14:textId="6941E23F" w:rsidR="00387378" w:rsidRDefault="00387378" w:rsidP="004B3E7B">
      <w:pPr>
        <w:spacing w:after="0" w:line="360" w:lineRule="auto"/>
        <w:jc w:val="both"/>
        <w:rPr>
          <w:rFonts w:ascii="Arial" w:hAnsi="Arial" w:cs="Arial"/>
          <w:sz w:val="24"/>
          <w:szCs w:val="24"/>
          <w:lang w:val="en-US"/>
        </w:rPr>
      </w:pPr>
    </w:p>
    <w:p w14:paraId="1F917CC8" w14:textId="2B6CBBBB" w:rsidR="00387378" w:rsidRDefault="00387378" w:rsidP="004B3E7B">
      <w:pPr>
        <w:spacing w:after="0" w:line="360" w:lineRule="auto"/>
        <w:jc w:val="both"/>
        <w:rPr>
          <w:rFonts w:ascii="Arial" w:hAnsi="Arial" w:cs="Arial"/>
          <w:sz w:val="24"/>
          <w:szCs w:val="24"/>
          <w:lang w:val="en-US"/>
        </w:rPr>
      </w:pPr>
    </w:p>
    <w:p w14:paraId="056ABBD2" w14:textId="6AB41452" w:rsidR="00387378" w:rsidRDefault="00387378" w:rsidP="004B3E7B">
      <w:pPr>
        <w:spacing w:after="0" w:line="360" w:lineRule="auto"/>
        <w:jc w:val="both"/>
        <w:rPr>
          <w:rFonts w:ascii="Arial" w:hAnsi="Arial" w:cs="Arial"/>
          <w:sz w:val="24"/>
          <w:szCs w:val="24"/>
          <w:lang w:val="en-US"/>
        </w:rPr>
      </w:pPr>
    </w:p>
    <w:p w14:paraId="197C6E00" w14:textId="5594B22B" w:rsidR="00387378" w:rsidRDefault="00387378" w:rsidP="004B3E7B">
      <w:pPr>
        <w:spacing w:after="0" w:line="360" w:lineRule="auto"/>
        <w:jc w:val="both"/>
        <w:rPr>
          <w:rFonts w:ascii="Arial" w:hAnsi="Arial" w:cs="Arial"/>
          <w:sz w:val="24"/>
          <w:szCs w:val="24"/>
          <w:lang w:val="en-US"/>
        </w:rPr>
      </w:pPr>
    </w:p>
    <w:p w14:paraId="4483EFFE" w14:textId="149AAAFC" w:rsidR="00387378" w:rsidRDefault="00387378" w:rsidP="004B3E7B">
      <w:pPr>
        <w:spacing w:after="0" w:line="360" w:lineRule="auto"/>
        <w:jc w:val="both"/>
        <w:rPr>
          <w:rFonts w:ascii="Arial" w:hAnsi="Arial" w:cs="Arial"/>
          <w:sz w:val="24"/>
          <w:szCs w:val="24"/>
          <w:lang w:val="en-US"/>
        </w:rPr>
      </w:pPr>
    </w:p>
    <w:p w14:paraId="0C9E3282" w14:textId="2C04581B"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commentRangeStart w:id="0"/>
      <w:r w:rsidRPr="0032383A">
        <w:rPr>
          <w:rFonts w:ascii="Arial" w:hAnsi="Arial" w:cs="Arial"/>
          <w:sz w:val="24"/>
          <w:szCs w:val="24"/>
          <w:lang w:val="en-US"/>
        </w:rPr>
        <w:lastRenderedPageBreak/>
        <w:t>ABSTRACT</w:t>
      </w:r>
      <w:r w:rsidR="004E70AD" w:rsidRPr="0032383A">
        <w:rPr>
          <w:rFonts w:ascii="Arial" w:hAnsi="Arial" w:cs="Arial"/>
          <w:sz w:val="24"/>
          <w:szCs w:val="24"/>
          <w:lang w:val="en-US"/>
        </w:rPr>
        <w:t>:</w:t>
      </w:r>
      <w:commentRangeEnd w:id="0"/>
      <w:r w:rsidR="00620963">
        <w:rPr>
          <w:rStyle w:val="Refdecomentrio"/>
          <w:rFonts w:ascii="Arial" w:hAnsi="Arial"/>
        </w:rPr>
        <w:commentReference w:id="0"/>
      </w:r>
    </w:p>
    <w:p w14:paraId="16EFC3CA" w14:textId="0736D688" w:rsidR="00EC7A99" w:rsidRDefault="00EC7A99" w:rsidP="004B3E7B">
      <w:pPr>
        <w:spacing w:after="0" w:line="360" w:lineRule="auto"/>
        <w:jc w:val="both"/>
        <w:rPr>
          <w:rFonts w:ascii="Arial" w:hAnsi="Arial" w:cs="Arial"/>
          <w:sz w:val="24"/>
          <w:szCs w:val="24"/>
          <w:lang w:val="en-US"/>
        </w:rPr>
      </w:pPr>
    </w:p>
    <w:p w14:paraId="0FA42E22" w14:textId="5C9BC8A9" w:rsidR="00AB74FF" w:rsidRDefault="00EC7A99" w:rsidP="004B3E7B">
      <w:pPr>
        <w:spacing w:after="0" w:line="360" w:lineRule="auto"/>
        <w:jc w:val="both"/>
        <w:rPr>
          <w:rFonts w:ascii="Arial" w:hAnsi="Arial" w:cs="Arial"/>
          <w:sz w:val="24"/>
          <w:szCs w:val="24"/>
          <w:lang w:val="en-US"/>
        </w:rPr>
      </w:pPr>
      <w:r w:rsidRPr="00E213FB">
        <w:rPr>
          <w:rFonts w:ascii="Arial" w:hAnsi="Arial" w:cs="Arial"/>
          <w:sz w:val="24"/>
          <w:szCs w:val="24"/>
          <w:lang w:val="en-US"/>
        </w:rPr>
        <w:t xml:space="preserve">Coronaviruses are enveloped viruses </w:t>
      </w:r>
      <w:r w:rsidR="00DE140F">
        <w:rPr>
          <w:rFonts w:ascii="Arial" w:hAnsi="Arial" w:cs="Arial"/>
          <w:sz w:val="24"/>
          <w:szCs w:val="24"/>
          <w:lang w:val="en-US"/>
        </w:rPr>
        <w:t xml:space="preserve">which </w:t>
      </w:r>
      <w:r w:rsidRPr="00E213FB">
        <w:rPr>
          <w:rFonts w:ascii="Arial" w:hAnsi="Arial" w:cs="Arial"/>
          <w:sz w:val="24"/>
          <w:szCs w:val="24"/>
          <w:lang w:val="en-US"/>
        </w:rPr>
        <w:t>can cause respiratory, gastrointestinal, hepatic, and neurological diseases.</w:t>
      </w:r>
      <w:r w:rsidR="002A2A9F">
        <w:rPr>
          <w:rFonts w:ascii="Arial" w:hAnsi="Arial" w:cs="Arial"/>
          <w:sz w:val="24"/>
          <w:szCs w:val="24"/>
          <w:lang w:val="en-US"/>
        </w:rPr>
        <w:t xml:space="preserve"> </w:t>
      </w:r>
      <w:r w:rsidR="002A2A9F" w:rsidRPr="004B3E7B">
        <w:rPr>
          <w:rFonts w:ascii="Arial" w:eastAsia="Arial" w:hAnsi="Arial" w:cs="Arial"/>
          <w:color w:val="000000" w:themeColor="text1"/>
          <w:sz w:val="24"/>
          <w:szCs w:val="24"/>
          <w:lang w:val="en-US"/>
        </w:rPr>
        <w:t>On February 11, 2020, the new coronavirus (SARS-CoV-2</w:t>
      </w:r>
      <w:r w:rsidR="00DE140F">
        <w:rPr>
          <w:rFonts w:ascii="Arial" w:eastAsia="Arial" w:hAnsi="Arial" w:cs="Arial"/>
          <w:color w:val="000000" w:themeColor="text1"/>
          <w:sz w:val="24"/>
          <w:szCs w:val="24"/>
          <w:lang w:val="en-US"/>
        </w:rPr>
        <w:t>) was described as a causal agent of</w:t>
      </w:r>
      <w:r w:rsidR="00A56008" w:rsidRPr="004B3E7B">
        <w:rPr>
          <w:rFonts w:ascii="Arial" w:eastAsia="Arial" w:hAnsi="Arial" w:cs="Arial"/>
          <w:color w:val="000000" w:themeColor="text1"/>
          <w:sz w:val="24"/>
          <w:szCs w:val="24"/>
          <w:lang w:val="en-US"/>
        </w:rPr>
        <w:t xml:space="preserve"> a flu-like condition</w:t>
      </w:r>
      <w:r w:rsidR="00DE140F">
        <w:rPr>
          <w:rFonts w:ascii="Arial" w:eastAsia="Arial" w:hAnsi="Arial" w:cs="Arial"/>
          <w:color w:val="000000" w:themeColor="text1"/>
          <w:sz w:val="24"/>
          <w:szCs w:val="24"/>
          <w:lang w:val="en-US"/>
        </w:rPr>
        <w:t xml:space="preserve"> named COVID-19,</w:t>
      </w:r>
      <w:r w:rsidR="00A56008" w:rsidRPr="004B3E7B">
        <w:rPr>
          <w:rFonts w:ascii="Arial" w:eastAsia="Arial" w:hAnsi="Arial" w:cs="Arial"/>
          <w:color w:val="000000" w:themeColor="text1"/>
          <w:sz w:val="24"/>
          <w:szCs w:val="24"/>
          <w:lang w:val="en-US"/>
        </w:rPr>
        <w:t xml:space="preserve"> associated with fever and cough, which can progress to a stage of pneumonia and dyspnea in more severe cases</w:t>
      </w:r>
      <w:r w:rsidR="005B6C08">
        <w:rPr>
          <w:rFonts w:ascii="Arial" w:eastAsia="Arial" w:hAnsi="Arial" w:cs="Arial"/>
          <w:color w:val="000000" w:themeColor="text1"/>
          <w:sz w:val="24"/>
          <w:szCs w:val="24"/>
          <w:lang w:val="en-US"/>
        </w:rPr>
        <w:t xml:space="preserve">. </w:t>
      </w:r>
      <w:r w:rsidR="005B6C08" w:rsidRPr="004B3E7B">
        <w:rPr>
          <w:rFonts w:ascii="Arial" w:eastAsia="Arial" w:hAnsi="Arial" w:cs="Arial"/>
          <w:color w:val="000000" w:themeColor="text1"/>
          <w:sz w:val="24"/>
          <w:szCs w:val="24"/>
          <w:lang w:val="en-US"/>
        </w:rPr>
        <w:t>Previous study has shown that social distance</w:t>
      </w:r>
      <w:r w:rsidR="00DE140F">
        <w:rPr>
          <w:rFonts w:ascii="Arial" w:eastAsia="Arial" w:hAnsi="Arial" w:cs="Arial"/>
          <w:color w:val="000000" w:themeColor="text1"/>
          <w:sz w:val="24"/>
          <w:szCs w:val="24"/>
          <w:lang w:val="en-US"/>
        </w:rPr>
        <w:t xml:space="preserve"> measures</w:t>
      </w:r>
      <w:r w:rsidR="005B6C08" w:rsidRPr="004B3E7B">
        <w:rPr>
          <w:rFonts w:ascii="Arial" w:eastAsia="Arial" w:hAnsi="Arial" w:cs="Arial"/>
          <w:color w:val="000000" w:themeColor="text1"/>
          <w:sz w:val="24"/>
          <w:szCs w:val="24"/>
          <w:lang w:val="en-US"/>
        </w:rPr>
        <w:t xml:space="preserve"> alone may not be sufficient to prevent </w:t>
      </w:r>
      <w:r w:rsidR="00DE140F">
        <w:rPr>
          <w:rFonts w:ascii="Arial" w:eastAsia="Arial" w:hAnsi="Arial" w:cs="Arial"/>
          <w:color w:val="000000" w:themeColor="text1"/>
          <w:sz w:val="24"/>
          <w:szCs w:val="24"/>
          <w:lang w:val="en-US"/>
        </w:rPr>
        <w:t xml:space="preserve">COVID-19 </w:t>
      </w:r>
      <w:r w:rsidR="005B6C08" w:rsidRPr="004B3E7B">
        <w:rPr>
          <w:rFonts w:ascii="Arial" w:eastAsia="Arial" w:hAnsi="Arial" w:cs="Arial"/>
          <w:color w:val="000000" w:themeColor="text1"/>
          <w:sz w:val="24"/>
          <w:szCs w:val="24"/>
          <w:lang w:val="en-US"/>
        </w:rPr>
        <w:t xml:space="preserve">spread and </w:t>
      </w:r>
      <w:r w:rsidR="00DE140F">
        <w:rPr>
          <w:rFonts w:ascii="Arial" w:eastAsia="Arial" w:hAnsi="Arial" w:cs="Arial"/>
          <w:color w:val="000000" w:themeColor="text1"/>
          <w:sz w:val="24"/>
          <w:szCs w:val="24"/>
          <w:lang w:val="en-US"/>
        </w:rPr>
        <w:t xml:space="preserve">its </w:t>
      </w:r>
      <w:r w:rsidR="005B6C08" w:rsidRPr="004B3E7B">
        <w:rPr>
          <w:rFonts w:ascii="Arial" w:eastAsia="Arial" w:hAnsi="Arial" w:cs="Arial"/>
          <w:color w:val="000000" w:themeColor="text1"/>
          <w:sz w:val="24"/>
          <w:szCs w:val="24"/>
          <w:lang w:val="en-US"/>
        </w:rPr>
        <w:t>overall impact is of great concern</w:t>
      </w:r>
      <w:r w:rsidR="005B6C08">
        <w:rPr>
          <w:rFonts w:ascii="Arial" w:eastAsia="Arial" w:hAnsi="Arial" w:cs="Arial"/>
          <w:color w:val="000000" w:themeColor="text1"/>
          <w:sz w:val="24"/>
          <w:szCs w:val="24"/>
          <w:lang w:val="en-US"/>
        </w:rPr>
        <w:t xml:space="preserve">. </w:t>
      </w:r>
      <w:r w:rsidR="00DE140F">
        <w:rPr>
          <w:rFonts w:ascii="Arial" w:eastAsia="Arial" w:hAnsi="Arial" w:cs="Arial"/>
          <w:color w:val="000000" w:themeColor="text1"/>
          <w:sz w:val="24"/>
          <w:szCs w:val="24"/>
          <w:lang w:val="en-US"/>
        </w:rPr>
        <w:t>T</w:t>
      </w:r>
      <w:r w:rsidR="0096338E" w:rsidRPr="004B3E7B">
        <w:rPr>
          <w:rFonts w:ascii="Arial" w:eastAsia="Arial" w:hAnsi="Arial" w:cs="Arial"/>
          <w:color w:val="000000" w:themeColor="text1"/>
          <w:sz w:val="24"/>
          <w:szCs w:val="24"/>
          <w:lang w:val="en-US"/>
        </w:rPr>
        <w:t xml:space="preserve">he present study aims to </w:t>
      </w:r>
      <w:commentRangeStart w:id="1"/>
      <w:r w:rsidR="0096338E" w:rsidRPr="004B3E7B">
        <w:rPr>
          <w:rFonts w:ascii="Arial" w:eastAsia="Arial" w:hAnsi="Arial" w:cs="Arial"/>
          <w:color w:val="000000" w:themeColor="text1"/>
          <w:sz w:val="24"/>
          <w:szCs w:val="24"/>
          <w:lang w:val="en-US"/>
        </w:rPr>
        <w:t>contribute to the decision-making process from exploratory data analysis (AED)</w:t>
      </w:r>
      <w:commentRangeEnd w:id="1"/>
      <w:r w:rsidR="008F53F0">
        <w:rPr>
          <w:rStyle w:val="Refdecomentrio"/>
          <w:rFonts w:ascii="Arial" w:hAnsi="Arial"/>
        </w:rPr>
        <w:commentReference w:id="1"/>
      </w:r>
      <w:r w:rsidR="0096338E" w:rsidRPr="004B3E7B">
        <w:rPr>
          <w:rFonts w:ascii="Arial" w:eastAsia="Arial" w:hAnsi="Arial" w:cs="Arial"/>
          <w:color w:val="000000" w:themeColor="text1"/>
          <w:sz w:val="24"/>
          <w:szCs w:val="24"/>
          <w:lang w:val="en-US"/>
        </w:rPr>
        <w:t xml:space="preserve"> and predictive model of cases in Brazilian municipalities</w:t>
      </w:r>
      <w:r w:rsidR="005B6C08">
        <w:rPr>
          <w:rFonts w:ascii="Arial" w:eastAsia="Arial" w:hAnsi="Arial" w:cs="Arial"/>
          <w:color w:val="000000" w:themeColor="text1"/>
          <w:sz w:val="24"/>
          <w:szCs w:val="24"/>
          <w:lang w:val="en-US"/>
        </w:rPr>
        <w:t xml:space="preserve">. </w:t>
      </w:r>
      <w:r w:rsidR="00620963">
        <w:rPr>
          <w:rFonts w:ascii="Arial" w:hAnsi="Arial" w:cs="Arial"/>
          <w:sz w:val="24"/>
          <w:szCs w:val="24"/>
          <w:lang w:val="en-US"/>
        </w:rPr>
        <w:t>We</w:t>
      </w:r>
      <w:r w:rsidR="00AB74FF" w:rsidRPr="00280302">
        <w:rPr>
          <w:rFonts w:ascii="Arial" w:hAnsi="Arial" w:cs="Arial"/>
          <w:sz w:val="24"/>
          <w:szCs w:val="24"/>
          <w:lang w:val="en-US"/>
        </w:rPr>
        <w:t xml:space="preserve"> analyzed data from 486 cities with at least 1 case of COVID-19 until April 22, 2020</w:t>
      </w:r>
      <w:r w:rsidR="00620963">
        <w:rPr>
          <w:rFonts w:ascii="Arial" w:hAnsi="Arial" w:cs="Arial"/>
          <w:sz w:val="24"/>
          <w:szCs w:val="24"/>
          <w:lang w:val="en-US"/>
        </w:rPr>
        <w:t>.</w:t>
      </w:r>
      <w:r w:rsidR="00AB74FF" w:rsidRPr="00280302">
        <w:rPr>
          <w:rFonts w:ascii="Arial" w:hAnsi="Arial" w:cs="Arial"/>
          <w:sz w:val="24"/>
          <w:szCs w:val="24"/>
          <w:lang w:val="en-US"/>
        </w:rPr>
        <w:t xml:space="preserve"> </w:t>
      </w:r>
      <w:commentRangeStart w:id="2"/>
      <w:r w:rsidR="00620963">
        <w:rPr>
          <w:rFonts w:ascii="Arial" w:hAnsi="Arial" w:cs="Arial"/>
          <w:sz w:val="24"/>
          <w:szCs w:val="24"/>
          <w:lang w:val="en-US"/>
        </w:rPr>
        <w:t>T</w:t>
      </w:r>
      <w:r w:rsidR="00AB74FF" w:rsidRPr="00280302">
        <w:rPr>
          <w:rFonts w:ascii="Arial" w:hAnsi="Arial" w:cs="Arial"/>
          <w:sz w:val="24"/>
          <w:szCs w:val="24"/>
          <w:lang w:val="en-US"/>
        </w:rPr>
        <w:t>he average age group of the inhabitants remains the same as the average age group of the Brazilian population, with the most populous cities of Brazil then included. The average of women and men in the cities studied also agrees with the national average.</w:t>
      </w:r>
      <w:commentRangeEnd w:id="2"/>
      <w:r w:rsidR="00620963">
        <w:rPr>
          <w:rStyle w:val="Refdecomentrio"/>
          <w:rFonts w:ascii="Arial" w:hAnsi="Arial"/>
        </w:rPr>
        <w:commentReference w:id="2"/>
      </w:r>
      <w:r w:rsidR="00AB74FF" w:rsidRPr="00280302">
        <w:rPr>
          <w:rFonts w:ascii="Arial" w:hAnsi="Arial" w:cs="Arial"/>
          <w:sz w:val="24"/>
          <w:szCs w:val="24"/>
          <w:lang w:val="en-US"/>
        </w:rPr>
        <w:t xml:space="preserve"> The demographic density, the MHDI and the </w:t>
      </w:r>
      <w:r w:rsidR="00AB74FF">
        <w:rPr>
          <w:rFonts w:ascii="Arial" w:hAnsi="Arial" w:cs="Arial"/>
          <w:sz w:val="24"/>
          <w:szCs w:val="24"/>
          <w:lang w:val="en-US"/>
        </w:rPr>
        <w:t>per capita income</w:t>
      </w:r>
      <w:r w:rsidR="00AB74FF" w:rsidRPr="00280302">
        <w:rPr>
          <w:rFonts w:ascii="Arial" w:hAnsi="Arial" w:cs="Arial"/>
          <w:sz w:val="24"/>
          <w:szCs w:val="24"/>
          <w:lang w:val="en-US"/>
        </w:rPr>
        <w:t xml:space="preserve"> of the municipalities with cases of COVID-19 are above the national average. However, there is no correlation between the </w:t>
      </w:r>
      <w:r w:rsidR="00620963">
        <w:rPr>
          <w:rFonts w:ascii="Arial" w:hAnsi="Arial" w:cs="Arial"/>
          <w:sz w:val="24"/>
          <w:szCs w:val="24"/>
          <w:lang w:val="en-US"/>
        </w:rPr>
        <w:t>variables</w:t>
      </w:r>
      <w:r w:rsidR="00AB74FF" w:rsidRPr="00280302">
        <w:rPr>
          <w:rFonts w:ascii="Arial" w:hAnsi="Arial" w:cs="Arial"/>
          <w:sz w:val="24"/>
          <w:szCs w:val="24"/>
          <w:lang w:val="en-US"/>
        </w:rPr>
        <w:t xml:space="preserve"> analyzed and the </w:t>
      </w:r>
      <w:commentRangeStart w:id="3"/>
      <w:r w:rsidR="00AB74FF" w:rsidRPr="00280302">
        <w:rPr>
          <w:rFonts w:ascii="Arial" w:hAnsi="Arial" w:cs="Arial"/>
          <w:sz w:val="24"/>
          <w:szCs w:val="24"/>
          <w:lang w:val="en-US"/>
        </w:rPr>
        <w:t>numbers of confirmed CONVID-19 cases or deaths per 100,000 inhabitants.</w:t>
      </w:r>
      <w:commentRangeEnd w:id="3"/>
      <w:r w:rsidR="00620963">
        <w:rPr>
          <w:rStyle w:val="Refdecomentrio"/>
          <w:rFonts w:ascii="Arial" w:hAnsi="Arial"/>
        </w:rPr>
        <w:commentReference w:id="3"/>
      </w:r>
      <w:r w:rsidR="00AB74FF">
        <w:rPr>
          <w:rFonts w:ascii="Arial" w:hAnsi="Arial" w:cs="Arial"/>
          <w:sz w:val="24"/>
          <w:szCs w:val="24"/>
          <w:lang w:val="en-US"/>
        </w:rPr>
        <w:t xml:space="preserve"> </w:t>
      </w:r>
      <w:r w:rsidR="00AB74FF" w:rsidRPr="00AF3BA0">
        <w:rPr>
          <w:rFonts w:ascii="Arial" w:hAnsi="Arial" w:cs="Arial"/>
          <w:sz w:val="24"/>
          <w:szCs w:val="24"/>
          <w:lang w:val="en-US"/>
        </w:rPr>
        <w:t xml:space="preserve">In addition, if conditions are maintained, our model predicts </w:t>
      </w:r>
      <w:r w:rsidR="00AB74FF" w:rsidRPr="00CA2EC7">
        <w:rPr>
          <w:rFonts w:ascii="Arial" w:hAnsi="Arial" w:cs="Arial"/>
          <w:sz w:val="24"/>
          <w:szCs w:val="24"/>
          <w:highlight w:val="yellow"/>
          <w:lang w:val="en-US"/>
        </w:rPr>
        <w:t>427,765</w:t>
      </w:r>
      <w:r w:rsidR="00AB74FF">
        <w:rPr>
          <w:rFonts w:ascii="Arial" w:hAnsi="Arial" w:cs="Arial"/>
          <w:sz w:val="24"/>
          <w:szCs w:val="24"/>
          <w:lang w:val="en-US"/>
        </w:rPr>
        <w:t xml:space="preserve"> </w:t>
      </w:r>
      <w:r w:rsidR="00AB74FF" w:rsidRPr="002F37F9">
        <w:rPr>
          <w:rFonts w:ascii="Arial" w:hAnsi="Arial" w:cs="Arial"/>
          <w:sz w:val="24"/>
          <w:szCs w:val="24"/>
          <w:lang w:val="en-US"/>
        </w:rPr>
        <w:t xml:space="preserve">to </w:t>
      </w:r>
      <w:r w:rsidR="00AB74FF" w:rsidRPr="00CA2EC7">
        <w:rPr>
          <w:rFonts w:ascii="Arial" w:hAnsi="Arial" w:cs="Arial"/>
          <w:sz w:val="24"/>
          <w:szCs w:val="24"/>
          <w:highlight w:val="yellow"/>
          <w:lang w:val="en-US"/>
        </w:rPr>
        <w:t>496,005</w:t>
      </w:r>
      <w:r w:rsidR="00AB74FF" w:rsidRPr="002F37F9">
        <w:rPr>
          <w:rFonts w:ascii="Arial" w:hAnsi="Arial" w:cs="Arial"/>
          <w:sz w:val="24"/>
          <w:szCs w:val="24"/>
          <w:lang w:val="en-US"/>
        </w:rPr>
        <w:t xml:space="preserve">, up to </w:t>
      </w:r>
      <w:r w:rsidR="00AB74FF" w:rsidRPr="002F7669">
        <w:rPr>
          <w:rFonts w:ascii="Arial" w:eastAsia="Arial" w:hAnsi="Arial" w:cs="Arial"/>
          <w:color w:val="000000" w:themeColor="text1"/>
          <w:sz w:val="24"/>
          <w:szCs w:val="24"/>
          <w:highlight w:val="yellow"/>
          <w:lang w:val="en-US"/>
        </w:rPr>
        <w:t>April 22, 2020</w:t>
      </w:r>
      <w:r w:rsidR="00AB74FF" w:rsidRPr="00AF3BA0">
        <w:rPr>
          <w:rFonts w:ascii="Arial" w:hAnsi="Arial" w:cs="Arial"/>
          <w:sz w:val="24"/>
          <w:szCs w:val="24"/>
          <w:lang w:val="en-US"/>
        </w:rPr>
        <w:t>.</w:t>
      </w:r>
    </w:p>
    <w:p w14:paraId="62A43637" w14:textId="03D81308" w:rsidR="00AB74FF" w:rsidRDefault="00AB74FF" w:rsidP="004B3E7B">
      <w:pPr>
        <w:spacing w:after="0" w:line="360" w:lineRule="auto"/>
        <w:jc w:val="both"/>
        <w:rPr>
          <w:rFonts w:ascii="Arial" w:hAnsi="Arial" w:cs="Arial"/>
          <w:sz w:val="24"/>
          <w:szCs w:val="24"/>
          <w:lang w:val="en-US"/>
        </w:rPr>
      </w:pPr>
    </w:p>
    <w:p w14:paraId="135EC12C" w14:textId="35256F5B" w:rsidR="00387378" w:rsidRDefault="00387378" w:rsidP="004B3E7B">
      <w:pPr>
        <w:spacing w:after="0" w:line="360" w:lineRule="auto"/>
        <w:jc w:val="both"/>
        <w:rPr>
          <w:rFonts w:ascii="Arial" w:hAnsi="Arial" w:cs="Arial"/>
          <w:sz w:val="24"/>
          <w:szCs w:val="24"/>
          <w:lang w:val="en-US"/>
        </w:rPr>
      </w:pPr>
    </w:p>
    <w:p w14:paraId="782DBCA3" w14:textId="0DAABD77" w:rsidR="00387378" w:rsidRDefault="00387378" w:rsidP="004B3E7B">
      <w:pPr>
        <w:spacing w:after="0" w:line="360" w:lineRule="auto"/>
        <w:jc w:val="both"/>
        <w:rPr>
          <w:rFonts w:ascii="Arial" w:hAnsi="Arial" w:cs="Arial"/>
          <w:sz w:val="24"/>
          <w:szCs w:val="24"/>
          <w:lang w:val="en-US"/>
        </w:rPr>
      </w:pPr>
    </w:p>
    <w:p w14:paraId="6A3348A2" w14:textId="4C7656DA" w:rsidR="00387378" w:rsidRDefault="00387378" w:rsidP="004B3E7B">
      <w:pPr>
        <w:spacing w:after="0" w:line="360" w:lineRule="auto"/>
        <w:jc w:val="both"/>
        <w:rPr>
          <w:rFonts w:ascii="Arial" w:hAnsi="Arial" w:cs="Arial"/>
          <w:sz w:val="24"/>
          <w:szCs w:val="24"/>
          <w:lang w:val="en-US"/>
        </w:rPr>
      </w:pPr>
    </w:p>
    <w:p w14:paraId="72EEC787" w14:textId="4D697A2E" w:rsidR="00387378" w:rsidRDefault="00387378" w:rsidP="004B3E7B">
      <w:pPr>
        <w:spacing w:after="0" w:line="360" w:lineRule="auto"/>
        <w:jc w:val="both"/>
        <w:rPr>
          <w:rFonts w:ascii="Arial" w:hAnsi="Arial" w:cs="Arial"/>
          <w:sz w:val="24"/>
          <w:szCs w:val="24"/>
          <w:lang w:val="en-US"/>
        </w:rPr>
      </w:pPr>
    </w:p>
    <w:p w14:paraId="62812587" w14:textId="0F899EB0" w:rsidR="00387378" w:rsidRDefault="00387378"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commentRangeStart w:id="4"/>
      <w:r w:rsidRPr="00406A2B">
        <w:rPr>
          <w:rFonts w:ascii="Arial" w:hAnsi="Arial" w:cs="Arial"/>
          <w:sz w:val="24"/>
          <w:szCs w:val="24"/>
          <w:lang w:val="en-US"/>
        </w:rPr>
        <w:t>INTRODUCTION:</w:t>
      </w:r>
      <w:commentRangeEnd w:id="4"/>
      <w:r w:rsidR="00CC725E">
        <w:rPr>
          <w:rStyle w:val="Refdecomentrio"/>
          <w:rFonts w:ascii="Arial" w:hAnsi="Arial"/>
        </w:rPr>
        <w:commentReference w:id="4"/>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72B39ABE"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lastRenderedPageBreak/>
        <w:t xml:space="preserve">Pandemic, by definition, is any epidemic disease widely distributed geographically and that affects different regions simultaneously. </w:t>
      </w:r>
      <w:commentRangeStart w:id="5"/>
      <w:r w:rsidRPr="536C85DE">
        <w:rPr>
          <w:rFonts w:ascii="Arial" w:eastAsia="Arial" w:hAnsi="Arial" w:cs="Arial"/>
          <w:color w:val="000000" w:themeColor="text1"/>
          <w:sz w:val="24"/>
          <w:szCs w:val="24"/>
          <w:lang w:val="en-US"/>
        </w:rPr>
        <w:t>Over the years, humanity has been facing and going through moments like this, where health and science are put to the test and need to present answers. The first widely studied pandemic arose exactly 102 years ago and, even today, its territorial origin is unknown. However, it is known that the Spanish flu, ravaged the whole world, and is often confused with several other diseases, such as cholera, dengue, and typhus (GOULART, 2005). 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 At the end of the pandemic, the total number of deaths caused by the disease was around 50 million people. In 2009 there was the emergence and declaration of the Influenza A (H1N1) pandemic by the World Health Organization (WHO). Originating from Mexico, the presence of a new virus was identified through analyses of nasophalangeal secretion samples, which had not been previously detected in humans or pigs (MILANESI et al., 2011). In the case of the H1N1 pandemic,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commentRangeEnd w:id="5"/>
      <w:r w:rsidR="00CC725E">
        <w:rPr>
          <w:rStyle w:val="Refdecomentrio"/>
          <w:rFonts w:ascii="Arial" w:hAnsi="Arial"/>
        </w:rPr>
        <w:commentReference w:id="5"/>
      </w:r>
    </w:p>
    <w:p w14:paraId="387D1EF1" w14:textId="168B4E97" w:rsidR="004B3E7B" w:rsidRPr="004B3E7B" w:rsidRDefault="536C85DE" w:rsidP="00BC2657">
      <w:pPr>
        <w:spacing w:after="0" w:line="360" w:lineRule="auto"/>
        <w:ind w:firstLine="708"/>
        <w:jc w:val="both"/>
        <w:rPr>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These can infect many animal species, including humans, causing acute and chronic diseases (Chang et al., 2012; Weiss, 2011). </w:t>
      </w:r>
      <w:commentRangeStart w:id="6"/>
      <w:r w:rsidRPr="536C85DE">
        <w:rPr>
          <w:rFonts w:ascii="Arial" w:hAnsi="Arial" w:cs="Arial"/>
          <w:sz w:val="24"/>
          <w:szCs w:val="24"/>
          <w:lang w:val="en-US"/>
        </w:rPr>
        <w:t xml:space="preserve">It is known that most infections caused by </w:t>
      </w:r>
      <w:r w:rsidR="009F05FE">
        <w:fldChar w:fldCharType="begin"/>
      </w:r>
      <w:r w:rsidR="009F05FE" w:rsidRPr="009F05FE">
        <w:rPr>
          <w:lang w:val="en-US"/>
          <w:rPrChange w:id="7" w:author="Guilherme Silveira" w:date="2020-05-14T08:22:00Z">
            <w:rPr/>
          </w:rPrChange>
        </w:rPr>
        <w:instrText xml:space="preserve"> HYPERLINK "https://pt.wikipedia.org/wiki/Coronaviridae" \h </w:instrText>
      </w:r>
      <w:r w:rsidR="009F05FE">
        <w:fldChar w:fldCharType="separate"/>
      </w:r>
      <w:r w:rsidRPr="536C85DE">
        <w:rPr>
          <w:rFonts w:ascii="Arial" w:hAnsi="Arial" w:cs="Arial"/>
          <w:sz w:val="24"/>
          <w:szCs w:val="24"/>
          <w:lang w:val="en-US"/>
        </w:rPr>
        <w:t>coronaviridae</w:t>
      </w:r>
      <w:r w:rsidR="009F05FE">
        <w:rPr>
          <w:rFonts w:ascii="Arial" w:hAnsi="Arial" w:cs="Arial"/>
          <w:sz w:val="24"/>
          <w:szCs w:val="24"/>
          <w:lang w:val="en-US"/>
        </w:rPr>
        <w:fldChar w:fldCharType="end"/>
      </w:r>
      <w:r w:rsidRPr="536C85DE">
        <w:rPr>
          <w:rFonts w:ascii="Arial" w:hAnsi="Arial" w:cs="Arial"/>
          <w:sz w:val="24"/>
          <w:szCs w:val="24"/>
          <w:lang w:val="en-US"/>
        </w:rPr>
        <w:t xml:space="preserve"> virus in humans induce a mild form of the disease, where the patient usually has flu-like symptoms. However, after the discovery of Severe Acute Respiratory Syndrome (SARS), a greater contagion capacity and lethality potential of this viral family was evidenced (Weiss </w:t>
      </w:r>
      <w:r w:rsidRPr="536C85DE">
        <w:rPr>
          <w:rFonts w:ascii="Arial" w:hAnsi="Arial" w:cs="Arial"/>
          <w:sz w:val="24"/>
          <w:szCs w:val="24"/>
          <w:lang w:val="en-US"/>
        </w:rPr>
        <w:lastRenderedPageBreak/>
        <w:t xml:space="preserve">et al., 2011). The etiological agent of SARS, SARS-CoV, was identified in mid-2003, after an outbreak of the disease in November 2002, in Guangdong Province, China, where 8,700 cases were confirmed with 774 deaths (Contini et al., 2020). </w:t>
      </w:r>
      <w:r w:rsidRPr="536C85DE">
        <w:rPr>
          <w:rFonts w:ascii="Arial" w:eastAsia="Arial" w:hAnsi="Arial" w:cs="Arial"/>
          <w:color w:val="000000" w:themeColor="text1"/>
          <w:sz w:val="24"/>
          <w:szCs w:val="24"/>
          <w:lang w:val="en-US"/>
        </w:rPr>
        <w:t xml:space="preserve">The so-called new coronavirus, initially referred to as 2019-nCoV, was first described when a group of patients reported symptoms of pneumonia of unknown cause in Wuhan City, Hubei Province, China, in December 2019 (ZHU, 2020). On February 11, 2020, after phylogenetic and pathophysiological analyses, the 2019-nCoV was named SARS-CoV-2 due to its similarity to SARS-CoV, as announced by the Coronavirus Study Group (CSG) of the International Virus Taxonomy Committee, according to the 2015 World Health Organization nomenclature guidelines (Gorbalenya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(Contini et al., 2020). </w:t>
      </w:r>
      <w:commentRangeEnd w:id="6"/>
      <w:r w:rsidR="00CC725E">
        <w:rPr>
          <w:rStyle w:val="Refdecomentrio"/>
          <w:rFonts w:ascii="Arial" w:hAnsi="Arial"/>
        </w:rPr>
        <w:commentReference w:id="6"/>
      </w:r>
      <w:r w:rsidRPr="536C85DE">
        <w:rPr>
          <w:rFonts w:ascii="Arial" w:eastAsia="Arial" w:hAnsi="Arial" w:cs="Arial"/>
          <w:color w:val="000000" w:themeColor="text1"/>
          <w:sz w:val="24"/>
          <w:szCs w:val="24"/>
          <w:lang w:val="en-US"/>
        </w:rPr>
        <w:t>In addition, according to Contini (2020), its mechanism of contagion is direct, that is, through contact with infected people. Other studies show that SARS-CoV-2 can survive in the air for more than 3 hours and on surfaces such as plastics and metals for up to 3 days (Van Doremalen et al., 2020). Currently, there are no vaccines to fight the disease, reinforcing the need for prophylactic measures, the main ones being: the correct hygiene of the hands, environments and surfaces and social distance. The world health organization's (WHO) most recent estimates on the status of the pandemic, considering the date of April 05, 2020, indicate 3,578,301 confirmed cases and more than 251,059 deaths. In Brazil, official data from the Ministry of Health indicate 105,222 infected and 7,288 deaths by April 05, 2020, and the state of São Paulo concentrates most notifications, reaching 32,187 cases and 2,654 deaths. Also, according to the national perspective of the disease, the states of Amazonas, Amapá, Distrito Federal, Ceará, São Paulo, Rio de Janeiro and Roraima are the states of emergency, that is, they need to redouble care in relation to disease prevention because they are 50% above the national incidence (Ministry of Health, 2020).</w:t>
      </w:r>
    </w:p>
    <w:p w14:paraId="1753B2E8" w14:textId="0385AD22" w:rsidR="004B3E7B" w:rsidRPr="004B3E7B" w:rsidRDefault="00FD513F" w:rsidP="00251292">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lastRenderedPageBreak/>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that  social distance</w:t>
      </w:r>
      <w:r w:rsidR="00087B6B">
        <w:rPr>
          <w:rFonts w:ascii="Arial" w:eastAsia="Arial" w:hAnsi="Arial" w:cs="Arial"/>
          <w:color w:val="000000" w:themeColor="text1"/>
          <w:sz w:val="24"/>
          <w:szCs w:val="24"/>
          <w:lang w:val="en-US"/>
        </w:rPr>
        <w:t xml:space="preserve"> and other prophylactic measures</w:t>
      </w:r>
      <w:r w:rsidR="004B3E7B" w:rsidRPr="004B3E7B">
        <w:rPr>
          <w:rFonts w:ascii="Arial" w:eastAsia="Arial" w:hAnsi="Arial" w:cs="Arial"/>
          <w:color w:val="000000" w:themeColor="text1"/>
          <w:sz w:val="24"/>
          <w:szCs w:val="24"/>
          <w:lang w:val="en-US"/>
        </w:rPr>
        <w:t xml:space="preserve"> alone may not be sufficient to prevent the spread of COVID-19 and </w:t>
      </w:r>
      <w:r w:rsidR="00087B6B">
        <w:rPr>
          <w:rFonts w:ascii="Arial" w:eastAsia="Arial" w:hAnsi="Arial" w:cs="Arial"/>
          <w:color w:val="000000" w:themeColor="text1"/>
          <w:sz w:val="24"/>
          <w:szCs w:val="24"/>
          <w:lang w:val="en-US"/>
        </w:rPr>
        <w:t xml:space="preserve">its </w:t>
      </w:r>
      <w:r w:rsidR="004B3E7B" w:rsidRPr="004B3E7B">
        <w:rPr>
          <w:rFonts w:ascii="Arial" w:eastAsia="Arial" w:hAnsi="Arial" w:cs="Arial"/>
          <w:color w:val="000000" w:themeColor="text1"/>
          <w:sz w:val="24"/>
          <w:szCs w:val="24"/>
          <w:lang w:val="en-US"/>
        </w:rPr>
        <w:t xml:space="preserve">overall impact is of great concern (Sohrabi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commentRangeStart w:id="8"/>
      <w:r w:rsidR="004B3E7B" w:rsidRPr="004B3E7B">
        <w:rPr>
          <w:rFonts w:ascii="Arial" w:eastAsia="Arial" w:hAnsi="Arial" w:cs="Arial"/>
          <w:color w:val="000000" w:themeColor="text1"/>
          <w:sz w:val="24"/>
          <w:szCs w:val="24"/>
          <w:lang w:val="en-US"/>
        </w:rPr>
        <w:t>However, it is notorious that knowing and understanding social dynamics is of paramount importance to control the spread of the new coronavirus or any other pandemic.</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According to Suellen Silva Araújo Magalhães and Carla Jorge Machado "It is no longer possible to understand epidemics without covering the speed of population displacement, which should be taken into account in the speed of control measures implemented, that is, in the surveillance of communicable diseases." (2011), an idea reinforced by Stefan Cunha Ujvari in the book of his own Pandemics: Humanity at Risk,</w:t>
      </w:r>
      <w:r w:rsidR="00087B6B">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where the author indicates that "The mobility of people and animals favors the spread of viruses and potentiates their mutations, giving rise to new viruses."</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When transmission is geographically anticipated, estimates of the main parameters serve to inform decision makers around the world about what measures should be applied, </w:t>
      </w:r>
      <w:r w:rsidR="0041624A" w:rsidRPr="004B3E7B">
        <w:rPr>
          <w:rFonts w:ascii="Arial" w:eastAsia="Arial" w:hAnsi="Arial" w:cs="Arial"/>
          <w:color w:val="000000" w:themeColor="text1"/>
          <w:sz w:val="24"/>
          <w:szCs w:val="24"/>
          <w:lang w:val="en-US"/>
        </w:rPr>
        <w:t>considering</w:t>
      </w:r>
      <w:r w:rsidR="004B3E7B" w:rsidRPr="004B3E7B">
        <w:rPr>
          <w:rFonts w:ascii="Arial" w:eastAsia="Arial" w:hAnsi="Arial" w:cs="Arial"/>
          <w:color w:val="000000" w:themeColor="text1"/>
          <w:sz w:val="24"/>
          <w:szCs w:val="24"/>
          <w:lang w:val="en-US"/>
        </w:rPr>
        <w:t xml:space="preserve"> a series of data from transmission areas (LIPSITCH et al., 2011).</w:t>
      </w:r>
      <w:commentRangeEnd w:id="8"/>
      <w:r w:rsidR="00CC725E">
        <w:rPr>
          <w:rStyle w:val="Refdecomentrio"/>
          <w:rFonts w:ascii="Arial" w:hAnsi="Arial"/>
        </w:rPr>
        <w:commentReference w:id="8"/>
      </w:r>
      <w:r w:rsidR="0041624A">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The internal and external logistic and transitory movements, as well as several other socioeconomic factors, can contribute not only to the understanding of virus</w:t>
      </w:r>
      <w:r w:rsidR="00087B6B">
        <w:rPr>
          <w:rFonts w:ascii="Arial" w:eastAsia="Arial" w:hAnsi="Arial" w:cs="Arial"/>
          <w:color w:val="000000" w:themeColor="text1"/>
          <w:sz w:val="24"/>
          <w:szCs w:val="24"/>
          <w:lang w:val="en-US"/>
        </w:rPr>
        <w:t xml:space="preserve"> spread</w:t>
      </w:r>
      <w:r w:rsidR="004B3E7B" w:rsidRPr="004B3E7B">
        <w:rPr>
          <w:rFonts w:ascii="Arial" w:eastAsia="Arial" w:hAnsi="Arial" w:cs="Arial"/>
          <w:color w:val="000000" w:themeColor="text1"/>
          <w:sz w:val="24"/>
          <w:szCs w:val="24"/>
          <w:lang w:val="en-US"/>
        </w:rPr>
        <w:t>, but also to assist in surveillance measures and competent decision-making to regional health systems, where such analysis can (and should) work to reduce the exponential curve</w:t>
      </w:r>
      <w:r w:rsidR="00CC725E">
        <w:rPr>
          <w:rFonts w:ascii="Arial" w:eastAsia="Arial" w:hAnsi="Arial" w:cs="Arial"/>
          <w:color w:val="000000" w:themeColor="text1"/>
          <w:sz w:val="24"/>
          <w:szCs w:val="24"/>
          <w:lang w:val="en-US"/>
        </w:rPr>
        <w:t xml:space="preserve"> growth </w:t>
      </w:r>
      <w:r w:rsidR="004B3E7B" w:rsidRPr="004B3E7B">
        <w:rPr>
          <w:rFonts w:ascii="Arial" w:eastAsia="Arial" w:hAnsi="Arial" w:cs="Arial"/>
          <w:color w:val="000000" w:themeColor="text1"/>
          <w:sz w:val="24"/>
          <w:szCs w:val="24"/>
          <w:lang w:val="en-US"/>
        </w:rPr>
        <w:t xml:space="preserve">of </w:t>
      </w:r>
      <w:r w:rsidR="00CC725E">
        <w:rPr>
          <w:rFonts w:ascii="Arial" w:eastAsia="Arial" w:hAnsi="Arial" w:cs="Arial"/>
          <w:color w:val="000000" w:themeColor="text1"/>
          <w:sz w:val="24"/>
          <w:szCs w:val="24"/>
          <w:lang w:val="en-US"/>
        </w:rPr>
        <w:t xml:space="preserve">positive </w:t>
      </w:r>
      <w:r w:rsidR="004B3E7B" w:rsidRPr="004B3E7B">
        <w:rPr>
          <w:rFonts w:ascii="Arial" w:eastAsia="Arial" w:hAnsi="Arial" w:cs="Arial"/>
          <w:color w:val="000000" w:themeColor="text1"/>
          <w:sz w:val="24"/>
          <w:szCs w:val="24"/>
          <w:lang w:val="en-US"/>
        </w:rPr>
        <w:t>cases.</w:t>
      </w:r>
      <w:r w:rsidR="00251292">
        <w:rPr>
          <w:rFonts w:ascii="Arial" w:eastAsia="Arial" w:hAnsi="Arial" w:cs="Arial"/>
          <w:color w:val="000000" w:themeColor="text1"/>
          <w:sz w:val="24"/>
          <w:szCs w:val="24"/>
          <w:lang w:val="en-US"/>
        </w:rPr>
        <w:t xml:space="preserve"> </w:t>
      </w:r>
      <w:commentRangeStart w:id="9"/>
      <w:r w:rsidR="004B3E7B" w:rsidRPr="004B3E7B">
        <w:rPr>
          <w:rFonts w:ascii="Arial" w:eastAsia="Arial" w:hAnsi="Arial" w:cs="Arial"/>
          <w:color w:val="000000" w:themeColor="text1"/>
          <w:sz w:val="24"/>
          <w:szCs w:val="24"/>
          <w:lang w:val="en-US"/>
        </w:rPr>
        <w:t xml:space="preserve">Like any other, the COVID-19 pandemic requires rigorous surveillance and continuous monitoring </w:t>
      </w:r>
      <w:r w:rsidR="0041624A"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accurately track and predict possible adaptations, evolution, </w:t>
      </w:r>
      <w:r w:rsidR="00251292" w:rsidRPr="004B3E7B">
        <w:rPr>
          <w:rFonts w:ascii="Arial" w:eastAsia="Arial" w:hAnsi="Arial" w:cs="Arial"/>
          <w:color w:val="000000" w:themeColor="text1"/>
          <w:sz w:val="24"/>
          <w:szCs w:val="24"/>
          <w:lang w:val="en-US"/>
        </w:rPr>
        <w:t>transmissibility,</w:t>
      </w:r>
      <w:r w:rsidR="004B3E7B" w:rsidRPr="004B3E7B">
        <w:rPr>
          <w:rFonts w:ascii="Arial" w:eastAsia="Arial" w:hAnsi="Arial" w:cs="Arial"/>
          <w:color w:val="000000" w:themeColor="text1"/>
          <w:sz w:val="24"/>
          <w:szCs w:val="24"/>
          <w:lang w:val="en-US"/>
        </w:rPr>
        <w:t xml:space="preserve"> and pathogenicity of the host (Sohrabi et al., 2020). </w:t>
      </w:r>
      <w:commentRangeEnd w:id="9"/>
      <w:r w:rsidR="00CC725E">
        <w:rPr>
          <w:rStyle w:val="Refdecomentrio"/>
          <w:rFonts w:ascii="Arial" w:hAnsi="Arial"/>
        </w:rPr>
        <w:commentReference w:id="9"/>
      </w:r>
      <w:r w:rsidR="004B3E7B" w:rsidRPr="004B3E7B">
        <w:rPr>
          <w:rFonts w:ascii="Arial" w:eastAsia="Arial" w:hAnsi="Arial" w:cs="Arial"/>
          <w:color w:val="000000" w:themeColor="text1"/>
          <w:sz w:val="24"/>
          <w:szCs w:val="24"/>
          <w:lang w:val="en-US"/>
        </w:rPr>
        <w:t xml:space="preserve">Different approaches are being used to better understand the transmission dynamics of SARS-CoV-2 </w:t>
      </w:r>
      <w:r w:rsidR="00251292"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apply pandemic prevention and control measures. In this context, </w:t>
      </w:r>
      <w:commentRangeStart w:id="10"/>
      <w:r w:rsidR="004B3E7B" w:rsidRPr="004B3E7B">
        <w:rPr>
          <w:rFonts w:ascii="Arial" w:eastAsia="Arial" w:hAnsi="Arial" w:cs="Arial"/>
          <w:color w:val="000000" w:themeColor="text1"/>
          <w:sz w:val="24"/>
          <w:szCs w:val="24"/>
          <w:lang w:val="en-US"/>
        </w:rPr>
        <w:t>the present study aims to contribute to the decision-making process from exploratory data analysis (AED) and predictive computational model of cases in Brazilian municipalities, seeking correlations between confirmed cases and mortality with demographic data and municipal human resources, by the economic development index (MHDI), thus expanding the possibilities of decision-making at the micro and macroregional levels.</w:t>
      </w:r>
      <w:commentRangeEnd w:id="10"/>
      <w:r w:rsidR="008C1975">
        <w:rPr>
          <w:rStyle w:val="Refdecomentrio"/>
          <w:rFonts w:ascii="Arial" w:hAnsi="Arial"/>
        </w:rPr>
        <w:commentReference w:id="10"/>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26EAA570"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to </w:t>
      </w:r>
      <w:r w:rsidR="0011474B">
        <w:rPr>
          <w:rFonts w:ascii="Arial" w:eastAsia="Arial" w:hAnsi="Arial" w:cs="Arial"/>
          <w:color w:val="000000" w:themeColor="text1"/>
          <w:sz w:val="24"/>
          <w:szCs w:val="24"/>
          <w:lang w:val="en-US"/>
        </w:rPr>
        <w:t xml:space="preserve"> generate hypothesis about possible</w:t>
      </w:r>
      <w:r w:rsidRPr="008351AD">
        <w:rPr>
          <w:rFonts w:ascii="Arial" w:eastAsia="Arial" w:hAnsi="Arial" w:cs="Arial"/>
          <w:color w:val="000000" w:themeColor="text1"/>
          <w:sz w:val="24"/>
          <w:szCs w:val="24"/>
          <w:lang w:val="en-US"/>
        </w:rPr>
        <w:t xml:space="preserve"> </w:t>
      </w:r>
      <w:r w:rsidR="00705550">
        <w:rPr>
          <w:rFonts w:ascii="Arial" w:eastAsia="Arial" w:hAnsi="Arial" w:cs="Arial"/>
          <w:color w:val="000000" w:themeColor="text1"/>
          <w:sz w:val="24"/>
          <w:szCs w:val="24"/>
          <w:lang w:val="en-US"/>
        </w:rPr>
        <w:t>relation</w:t>
      </w:r>
      <w:r w:rsidR="0011474B">
        <w:rPr>
          <w:rFonts w:ascii="Arial" w:eastAsia="Arial" w:hAnsi="Arial" w:cs="Arial"/>
          <w:color w:val="000000" w:themeColor="text1"/>
          <w:sz w:val="24"/>
          <w:szCs w:val="24"/>
          <w:lang w:val="en-US"/>
        </w:rPr>
        <w:t>s</w:t>
      </w:r>
      <w:r w:rsidRPr="008351AD">
        <w:rPr>
          <w:rFonts w:ascii="Arial" w:eastAsia="Arial" w:hAnsi="Arial" w:cs="Arial"/>
          <w:color w:val="000000" w:themeColor="text1"/>
          <w:sz w:val="24"/>
          <w:szCs w:val="24"/>
          <w:lang w:val="en-US"/>
        </w:rPr>
        <w:t xml:space="preserve"> between </w:t>
      </w:r>
      <w:r w:rsidR="0011474B">
        <w:rPr>
          <w:rFonts w:ascii="Arial" w:eastAsia="Arial" w:hAnsi="Arial" w:cs="Arial"/>
          <w:color w:val="000000" w:themeColor="text1"/>
          <w:sz w:val="24"/>
          <w:szCs w:val="24"/>
          <w:lang w:val="en-US"/>
        </w:rPr>
        <w:t xml:space="preserve">socioeconomic </w:t>
      </w:r>
      <w:r w:rsidR="00FF38D4" w:rsidRPr="00FF38D4">
        <w:rPr>
          <w:rFonts w:ascii="Arial" w:eastAsia="Arial" w:hAnsi="Arial" w:cs="Arial"/>
          <w:color w:val="000000" w:themeColor="text1"/>
          <w:sz w:val="24"/>
          <w:szCs w:val="24"/>
          <w:lang w:val="en-US"/>
        </w:rPr>
        <w:t xml:space="preserve">characteristics of the </w:t>
      </w:r>
      <w:r w:rsidR="008C1975">
        <w:rPr>
          <w:rFonts w:ascii="Arial" w:eastAsia="Arial" w:hAnsi="Arial" w:cs="Arial"/>
          <w:color w:val="000000" w:themeColor="text1"/>
          <w:sz w:val="24"/>
          <w:szCs w:val="24"/>
          <w:lang w:val="en-US"/>
        </w:rPr>
        <w:t xml:space="preserve">Brazilian </w:t>
      </w:r>
      <w:r w:rsidR="00FF38D4" w:rsidRPr="00FF38D4">
        <w:rPr>
          <w:rFonts w:ascii="Arial" w:eastAsia="Arial" w:hAnsi="Arial" w:cs="Arial"/>
          <w:color w:val="000000" w:themeColor="text1"/>
          <w:sz w:val="24"/>
          <w:szCs w:val="24"/>
          <w:lang w:val="en-US"/>
        </w:rPr>
        <w:t>municipalities</w:t>
      </w:r>
      <w:r w:rsidRPr="008351AD">
        <w:rPr>
          <w:rFonts w:ascii="Arial" w:eastAsia="Arial" w:hAnsi="Arial" w:cs="Arial"/>
          <w:color w:val="000000" w:themeColor="text1"/>
          <w:sz w:val="24"/>
          <w:szCs w:val="24"/>
          <w:lang w:val="en-US"/>
        </w:rPr>
        <w:t xml:space="preserve"> and the COVID-19</w:t>
      </w:r>
      <w:r w:rsidR="008C1975">
        <w:rPr>
          <w:rFonts w:ascii="Arial" w:eastAsia="Arial" w:hAnsi="Arial" w:cs="Arial"/>
          <w:color w:val="000000" w:themeColor="text1"/>
          <w:sz w:val="24"/>
          <w:szCs w:val="24"/>
          <w:lang w:val="en-US"/>
        </w:rPr>
        <w:t xml:space="preserve"> incidence and </w:t>
      </w:r>
      <w:r w:rsidR="0011474B">
        <w:rPr>
          <w:rFonts w:ascii="Arial" w:eastAsia="Arial" w:hAnsi="Arial" w:cs="Arial"/>
          <w:color w:val="000000" w:themeColor="text1"/>
          <w:sz w:val="24"/>
          <w:szCs w:val="24"/>
          <w:lang w:val="en-US"/>
        </w:rPr>
        <w:t>fatality rate</w:t>
      </w:r>
      <w:r w:rsidRPr="008351AD">
        <w:rPr>
          <w:rFonts w:ascii="Arial" w:eastAsia="Arial" w:hAnsi="Arial" w:cs="Arial"/>
          <w:color w:val="000000" w:themeColor="text1"/>
          <w:sz w:val="24"/>
          <w:szCs w:val="24"/>
          <w:lang w:val="en-US"/>
        </w:rPr>
        <w:t xml:space="preserve">. Considering the </w:t>
      </w:r>
      <w:r w:rsidR="009A11B9">
        <w:rPr>
          <w:rFonts w:ascii="Arial" w:eastAsia="Arial" w:hAnsi="Arial" w:cs="Arial"/>
          <w:color w:val="000000" w:themeColor="text1"/>
          <w:sz w:val="24"/>
          <w:szCs w:val="24"/>
          <w:lang w:val="en-US"/>
        </w:rPr>
        <w:t>486</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 in addition, we seek to understand the territorial area, demographic density, average age among inhabitants, gender, socioeconomic data and MHDI (Municipal Human Development Index) through a database collected for the same municipalities.</w:t>
      </w:r>
    </w:p>
    <w:p w14:paraId="329C5875" w14:textId="4128D73E" w:rsidR="2B281E21"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w:t>
      </w:r>
      <w:r w:rsidR="008C1975">
        <w:rPr>
          <w:rFonts w:ascii="Arial" w:eastAsia="Arial" w:hAnsi="Arial" w:cs="Arial"/>
          <w:color w:val="000000" w:themeColor="text1"/>
          <w:sz w:val="24"/>
          <w:szCs w:val="24"/>
          <w:lang w:val="en-US"/>
        </w:rPr>
        <w:t>predictive model adjustment</w:t>
      </w:r>
      <w:r w:rsidRPr="008351AD">
        <w:rPr>
          <w:rFonts w:ascii="Arial" w:eastAsia="Arial" w:hAnsi="Arial" w:cs="Arial"/>
          <w:color w:val="000000" w:themeColor="text1"/>
          <w:sz w:val="24"/>
          <w:szCs w:val="24"/>
          <w:lang w:val="en-US"/>
        </w:rPr>
        <w:t xml:space="preserve"> the Python programming language was used, which allows the use of several libraries, specific for this purpose. Along with the Python language, it was necessary to import different packages and libraries, the most used ones being: Pandas, Numpy and Scipy, with the function of organizing and structuring the data. For statistical calculations, Statsmodels,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ARIMA</w:t>
      </w:r>
      <w:r w:rsidR="00A45E8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SARIMA </w:t>
      </w:r>
      <w:r w:rsidR="00A45E81">
        <w:rPr>
          <w:rFonts w:ascii="Arial" w:eastAsia="Arial" w:hAnsi="Arial" w:cs="Arial"/>
          <w:color w:val="000000" w:themeColor="text1"/>
          <w:sz w:val="24"/>
          <w:szCs w:val="24"/>
          <w:lang w:val="en-US"/>
        </w:rPr>
        <w:t xml:space="preserve">models </w:t>
      </w:r>
      <w:r w:rsidRPr="008351AD">
        <w:rPr>
          <w:rFonts w:ascii="Arial" w:eastAsia="Arial" w:hAnsi="Arial" w:cs="Arial"/>
          <w:color w:val="000000" w:themeColor="text1"/>
          <w:sz w:val="24"/>
          <w:szCs w:val="24"/>
          <w:lang w:val="en-US"/>
        </w:rPr>
        <w:t xml:space="preserve">for the forecasts. Matplotlib and Seaborn, used to generate two-dimensional (2D) graphics. The project can be accessed through the github page, </w:t>
      </w:r>
      <w:r w:rsidR="009F05FE">
        <w:fldChar w:fldCharType="begin"/>
      </w:r>
      <w:r w:rsidR="009F05FE" w:rsidRPr="009F05FE">
        <w:rPr>
          <w:lang w:val="en-US"/>
          <w:rPrChange w:id="11" w:author="Guilherme Silveira" w:date="2020-05-14T08:22:00Z">
            <w:rPr/>
          </w:rPrChange>
        </w:rPr>
        <w:instrText xml:space="preserve"> HYPERLINK "https://github.com/gfsilveira/covid" </w:instrText>
      </w:r>
      <w:r w:rsidR="009F05FE">
        <w:fldChar w:fldCharType="separate"/>
      </w:r>
      <w:r w:rsidRPr="00F04EAB">
        <w:rPr>
          <w:rStyle w:val="Hyperlink"/>
          <w:rFonts w:ascii="Arial" w:eastAsia="Arial" w:hAnsi="Arial" w:cs="Arial"/>
          <w:sz w:val="24"/>
          <w:szCs w:val="24"/>
          <w:lang w:val="en-US"/>
        </w:rPr>
        <w:t>https://github.com/gfsilveira/covid</w:t>
      </w:r>
      <w:r w:rsidR="009F05FE">
        <w:rPr>
          <w:rStyle w:val="Hyperlink"/>
          <w:rFonts w:ascii="Arial" w:eastAsia="Arial" w:hAnsi="Arial" w:cs="Arial"/>
          <w:sz w:val="24"/>
          <w:szCs w:val="24"/>
          <w:lang w:val="en-US"/>
        </w:rPr>
        <w:fldChar w:fldCharType="end"/>
      </w:r>
      <w:r>
        <w:rPr>
          <w:rFonts w:ascii="Arial" w:eastAsia="Arial" w:hAnsi="Arial" w:cs="Arial"/>
          <w:color w:val="000000" w:themeColor="text1"/>
          <w:sz w:val="24"/>
          <w:szCs w:val="24"/>
          <w:lang w:val="en-US"/>
        </w:rPr>
        <w:t>.</w:t>
      </w:r>
    </w:p>
    <w:p w14:paraId="21BECCC8" w14:textId="56D638FE"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B10025">
        <w:rPr>
          <w:rFonts w:ascii="Arial" w:eastAsia="Arial" w:hAnsi="Arial" w:cs="Arial"/>
          <w:color w:val="000000" w:themeColor="text1"/>
          <w:sz w:val="24"/>
          <w:szCs w:val="24"/>
          <w:lang w:val="en-US"/>
        </w:rPr>
        <w:t xml:space="preserve">The records of COVID-19 </w:t>
      </w:r>
      <w:r w:rsidR="00C73A38">
        <w:rPr>
          <w:rFonts w:ascii="Arial" w:eastAsia="Arial" w:hAnsi="Arial" w:cs="Arial"/>
          <w:color w:val="000000" w:themeColor="text1"/>
          <w:sz w:val="24"/>
          <w:szCs w:val="24"/>
          <w:lang w:val="en-US"/>
        </w:rPr>
        <w:t xml:space="preserve">cases </w:t>
      </w:r>
      <w:r w:rsidRPr="00B10025">
        <w:rPr>
          <w:rFonts w:ascii="Arial" w:eastAsia="Arial" w:hAnsi="Arial" w:cs="Arial"/>
          <w:color w:val="000000" w:themeColor="text1"/>
          <w:sz w:val="24"/>
          <w:szCs w:val="24"/>
          <w:lang w:val="en-US"/>
        </w:rPr>
        <w:t xml:space="preserve">at the municipal level were obtained through a set of daily information from the Health Departments of the Federative Units compiled by Álvaro Justen and his collaborators until </w:t>
      </w:r>
      <w:r w:rsidRPr="000D5BFD">
        <w:rPr>
          <w:rFonts w:ascii="Arial" w:eastAsia="Arial" w:hAnsi="Arial" w:cs="Arial"/>
          <w:color w:val="000000" w:themeColor="text1"/>
          <w:sz w:val="24"/>
          <w:szCs w:val="24"/>
          <w:highlight w:val="yellow"/>
          <w:lang w:val="en-US"/>
        </w:rPr>
        <w:t>April 22, 2020</w:t>
      </w:r>
      <w:r w:rsidRPr="00B10025">
        <w:rPr>
          <w:rFonts w:ascii="Arial" w:eastAsia="Arial" w:hAnsi="Arial" w:cs="Arial"/>
          <w:color w:val="000000" w:themeColor="text1"/>
          <w:sz w:val="24"/>
          <w:szCs w:val="24"/>
          <w:lang w:val="en-US"/>
        </w:rPr>
        <w:t>, available at https://brasil.io/dataset/covid19/caso. Demographic and socioeconomic characteristics publicly available at the municipal level, such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C73A38">
        <w:rPr>
          <w:rFonts w:ascii="Arial" w:eastAsia="Arial" w:hAnsi="Arial" w:cs="Arial"/>
          <w:color w:val="000000" w:themeColor="text1"/>
          <w:sz w:val="24"/>
          <w:szCs w:val="24"/>
          <w:lang w:val="en-US"/>
        </w:rPr>
        <w:t xml:space="preserve"> and</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2010. </w:t>
      </w:r>
      <w:commentRangeStart w:id="12"/>
      <w:commentRangeStart w:id="13"/>
      <w:r w:rsidRPr="00B10025">
        <w:rPr>
          <w:rFonts w:ascii="Arial" w:eastAsia="Arial" w:hAnsi="Arial" w:cs="Arial"/>
          <w:color w:val="000000" w:themeColor="text1"/>
          <w:sz w:val="24"/>
          <w:szCs w:val="24"/>
          <w:lang w:val="en-US"/>
        </w:rPr>
        <w:t>data on the average age between inhabitants and gender were obtained from the 2015 census.</w:t>
      </w:r>
      <w:commentRangeEnd w:id="12"/>
      <w:r w:rsidR="00C73A38">
        <w:commentReference w:id="12"/>
      </w:r>
      <w:commentRangeEnd w:id="13"/>
      <w:r>
        <w:commentReference w:id="13"/>
      </w:r>
    </w:p>
    <w:p w14:paraId="18863499" w14:textId="3C7EB30E" w:rsidR="00CB34C3"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w:t>
      </w:r>
      <w:r w:rsidR="00C73A38">
        <w:rPr>
          <w:rFonts w:ascii="Arial" w:eastAsia="Arial" w:hAnsi="Arial" w:cs="Arial"/>
          <w:color w:val="000000" w:themeColor="text1"/>
          <w:sz w:val="24"/>
          <w:szCs w:val="24"/>
          <w:lang w:val="en-US"/>
        </w:rPr>
        <w:t xml:space="preserve">COVID-19 </w:t>
      </w:r>
      <w:r w:rsidRPr="00CB34C3">
        <w:rPr>
          <w:rFonts w:ascii="Arial" w:eastAsia="Arial" w:hAnsi="Arial" w:cs="Arial"/>
          <w:color w:val="000000" w:themeColor="text1"/>
          <w:sz w:val="24"/>
          <w:szCs w:val="24"/>
          <w:lang w:val="en-US"/>
        </w:rPr>
        <w:t xml:space="preserve">incidence rate, </w:t>
      </w:r>
      <w:commentRangeStart w:id="14"/>
      <w:r w:rsidRPr="00CB34C3">
        <w:rPr>
          <w:rFonts w:ascii="Arial" w:eastAsia="Arial" w:hAnsi="Arial" w:cs="Arial"/>
          <w:color w:val="000000" w:themeColor="text1"/>
          <w:sz w:val="24"/>
          <w:szCs w:val="24"/>
          <w:lang w:val="en-US"/>
        </w:rPr>
        <w:t xml:space="preserve">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lastRenderedPageBreak/>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w:t>
      </w:r>
      <w:r w:rsidR="00C73A38">
        <w:rPr>
          <w:rFonts w:ascii="Arial" w:eastAsia="Arial" w:hAnsi="Arial" w:cs="Arial"/>
          <w:color w:val="000000" w:themeColor="text1"/>
          <w:sz w:val="24"/>
          <w:szCs w:val="24"/>
          <w:lang w:val="en-US"/>
        </w:rPr>
        <w:t>elderly</w:t>
      </w:r>
      <w:r w:rsidR="00441973">
        <w:rPr>
          <w:rFonts w:ascii="Arial" w:eastAsia="Arial" w:hAnsi="Arial" w:cs="Arial"/>
          <w:color w:val="000000" w:themeColor="text1"/>
          <w:sz w:val="24"/>
          <w:szCs w:val="24"/>
          <w:lang w:val="en-US"/>
        </w:rPr>
        <w:t xml:space="preserve"> (65+ years)</w:t>
      </w:r>
      <w:commentRangeEnd w:id="14"/>
      <w:r w:rsidR="00C73A38">
        <w:rPr>
          <w:rStyle w:val="Refdecomentrio"/>
          <w:rFonts w:ascii="Arial" w:hAnsi="Arial"/>
        </w:rPr>
        <w:commentReference w:id="14"/>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eastAsia="Arial" w:hAnsi="Arial" w:cs="Arial"/>
          <w:color w:val="000000" w:themeColor="text1"/>
          <w:sz w:val="24"/>
          <w:szCs w:val="24"/>
          <w:highlight w:val="yellow"/>
          <w:lang w:val="en-US"/>
        </w:rPr>
        <w:t>April 22, 2020</w:t>
      </w:r>
      <w:r w:rsidRPr="00CB34C3">
        <w:rPr>
          <w:rFonts w:ascii="Arial" w:eastAsia="Arial" w:hAnsi="Arial" w:cs="Arial"/>
          <w:color w:val="000000" w:themeColor="text1"/>
          <w:sz w:val="24"/>
          <w:szCs w:val="24"/>
          <w:lang w:val="en-US"/>
        </w:rPr>
        <w:t>.</w:t>
      </w:r>
    </w:p>
    <w:p w14:paraId="24B3DEB2" w14:textId="63A7FB32"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commentRangeStart w:id="15"/>
      <w:r w:rsidRPr="00BD4963">
        <w:rPr>
          <w:rFonts w:ascii="Arial" w:eastAsia="Arial" w:hAnsi="Arial" w:cs="Arial"/>
          <w:color w:val="000000" w:themeColor="text1"/>
          <w:sz w:val="24"/>
          <w:szCs w:val="24"/>
          <w:lang w:val="en-US"/>
        </w:rPr>
        <w:t xml:space="preserve">For Spearman's correlation tests, </w:t>
      </w:r>
      <w:r w:rsidR="00C37AA0">
        <w:rPr>
          <w:rFonts w:ascii="Arial" w:eastAsia="Arial" w:hAnsi="Arial" w:cs="Arial"/>
          <w:color w:val="000000" w:themeColor="text1"/>
          <w:sz w:val="24"/>
          <w:szCs w:val="24"/>
          <w:lang w:val="en-US"/>
        </w:rPr>
        <w:t xml:space="preserve">data </w:t>
      </w:r>
      <w:r w:rsidRPr="00BD4963">
        <w:rPr>
          <w:rFonts w:ascii="Arial" w:eastAsia="Arial" w:hAnsi="Arial" w:cs="Arial"/>
          <w:color w:val="000000" w:themeColor="text1"/>
          <w:sz w:val="24"/>
          <w:szCs w:val="24"/>
          <w:lang w:val="en-US"/>
        </w:rPr>
        <w:t xml:space="preserve">from the IBGE 2010 and 2015 demographic census database </w:t>
      </w:r>
      <w:r w:rsidR="00C37AA0">
        <w:rPr>
          <w:rFonts w:ascii="Arial" w:eastAsia="Arial" w:hAnsi="Arial" w:cs="Arial"/>
          <w:color w:val="000000" w:themeColor="text1"/>
          <w:sz w:val="24"/>
          <w:szCs w:val="24"/>
          <w:lang w:val="en-US"/>
        </w:rPr>
        <w:t xml:space="preserve">was compared </w:t>
      </w:r>
      <w:r w:rsidRPr="00BD4963">
        <w:rPr>
          <w:rFonts w:ascii="Arial" w:eastAsia="Arial" w:hAnsi="Arial" w:cs="Arial"/>
          <w:color w:val="000000" w:themeColor="text1"/>
          <w:sz w:val="24"/>
          <w:szCs w:val="24"/>
          <w:lang w:val="en-US"/>
        </w:rPr>
        <w:t xml:space="preserve">with data from municipalities with COVID-19 </w:t>
      </w:r>
      <w:r w:rsidR="007761FB">
        <w:rPr>
          <w:rFonts w:ascii="Arial" w:eastAsia="Arial" w:hAnsi="Arial" w:cs="Arial"/>
          <w:color w:val="000000" w:themeColor="text1"/>
          <w:sz w:val="24"/>
          <w:szCs w:val="24"/>
          <w:lang w:val="en-US"/>
        </w:rPr>
        <w:t>cases and deaths rate</w:t>
      </w:r>
      <w:r w:rsidRPr="00BD4963">
        <w:rPr>
          <w:rFonts w:ascii="Arial" w:eastAsia="Arial" w:hAnsi="Arial" w:cs="Arial"/>
          <w:color w:val="000000" w:themeColor="text1"/>
          <w:sz w:val="24"/>
          <w:szCs w:val="24"/>
          <w:lang w:val="en-US"/>
        </w:rPr>
        <w:t>.</w:t>
      </w:r>
      <w:commentRangeEnd w:id="15"/>
      <w:r w:rsidR="00C73A38">
        <w:rPr>
          <w:rStyle w:val="Refdecomentrio"/>
          <w:rFonts w:ascii="Arial" w:hAnsi="Arial"/>
        </w:rPr>
        <w:commentReference w:id="15"/>
      </w:r>
      <w:r w:rsidRPr="00BD4963">
        <w:rPr>
          <w:rFonts w:ascii="Arial" w:eastAsia="Arial" w:hAnsi="Arial" w:cs="Arial"/>
          <w:color w:val="000000" w:themeColor="text1"/>
          <w:sz w:val="24"/>
          <w:szCs w:val="24"/>
          <w:lang w:val="en-US"/>
        </w:rPr>
        <w:t xml:space="preserve"> Correlations and graphs were generated between </w:t>
      </w:r>
      <w:r w:rsidR="00705999">
        <w:rPr>
          <w:rFonts w:ascii="Arial" w:eastAsia="Arial" w:hAnsi="Arial" w:cs="Arial"/>
          <w:color w:val="000000" w:themeColor="text1"/>
          <w:sz w:val="24"/>
          <w:szCs w:val="24"/>
          <w:lang w:val="en-US"/>
        </w:rPr>
        <w:t xml:space="preserve">the </w:t>
      </w:r>
      <w:r w:rsidR="00705999" w:rsidRPr="00BD4963">
        <w:rPr>
          <w:rFonts w:ascii="Arial" w:eastAsia="Arial" w:hAnsi="Arial" w:cs="Arial"/>
          <w:color w:val="000000" w:themeColor="text1"/>
          <w:sz w:val="24"/>
          <w:szCs w:val="24"/>
          <w:lang w:val="en-US"/>
        </w:rPr>
        <w:t>Demographic Density (</w:t>
      </w:r>
      <w:r w:rsidR="00705999">
        <w:rPr>
          <w:rFonts w:ascii="Arial" w:eastAsia="Arial" w:hAnsi="Arial" w:cs="Arial"/>
          <w:color w:val="000000" w:themeColor="text1"/>
          <w:sz w:val="24"/>
          <w:szCs w:val="24"/>
          <w:lang w:val="en-US"/>
        </w:rPr>
        <w:t>hab</w:t>
      </w:r>
      <w:r w:rsidR="00705999" w:rsidRPr="00BD4963">
        <w:rPr>
          <w:rFonts w:ascii="Arial" w:eastAsia="Arial" w:hAnsi="Arial" w:cs="Arial"/>
          <w:color w:val="000000" w:themeColor="text1"/>
          <w:sz w:val="24"/>
          <w:szCs w:val="24"/>
          <w:lang w:val="en-US"/>
        </w:rPr>
        <w:t>/km²)</w:t>
      </w:r>
      <w:r w:rsidR="00705999">
        <w:rPr>
          <w:rFonts w:ascii="Arial" w:eastAsia="Arial" w:hAnsi="Arial" w:cs="Arial"/>
          <w:color w:val="000000" w:themeColor="text1"/>
          <w:sz w:val="24"/>
          <w:szCs w:val="24"/>
          <w:lang w:val="en-US"/>
        </w:rPr>
        <w:t xml:space="preserve">, </w:t>
      </w:r>
      <w:r w:rsidRPr="00BD4963">
        <w:rPr>
          <w:rFonts w:ascii="Arial" w:eastAsia="Arial" w:hAnsi="Arial" w:cs="Arial"/>
          <w:color w:val="000000" w:themeColor="text1"/>
          <w:sz w:val="24"/>
          <w:szCs w:val="24"/>
          <w:lang w:val="en-US"/>
        </w:rPr>
        <w:t>Municipal Human Development Index (MHDI), socioeconomic data (per capita</w:t>
      </w:r>
      <w:r w:rsidR="00705999" w:rsidRPr="00705999">
        <w:rPr>
          <w:rFonts w:ascii="Arial" w:eastAsia="Arial" w:hAnsi="Arial" w:cs="Arial"/>
          <w:color w:val="000000" w:themeColor="text1"/>
          <w:sz w:val="24"/>
          <w:szCs w:val="24"/>
          <w:lang w:val="en-US"/>
        </w:rPr>
        <w:t xml:space="preserve"> </w:t>
      </w:r>
      <w:r w:rsidR="00705999" w:rsidRPr="00BD4963">
        <w:rPr>
          <w:rFonts w:ascii="Arial" w:eastAsia="Arial" w:hAnsi="Arial" w:cs="Arial"/>
          <w:color w:val="000000" w:themeColor="text1"/>
          <w:sz w:val="24"/>
          <w:szCs w:val="24"/>
          <w:lang w:val="en-US"/>
        </w:rPr>
        <w:t>income</w:t>
      </w:r>
      <w:r w:rsidRPr="00BD4963">
        <w:rPr>
          <w:rFonts w:ascii="Arial" w:eastAsia="Arial" w:hAnsi="Arial" w:cs="Arial"/>
          <w:color w:val="000000" w:themeColor="text1"/>
          <w:sz w:val="24"/>
          <w:szCs w:val="24"/>
          <w:lang w:val="en-US"/>
        </w:rPr>
        <w:t xml:space="preserve">), the different age groups, men and women, </w:t>
      </w:r>
      <w:r w:rsidR="00682159" w:rsidRPr="00682159">
        <w:rPr>
          <w:rFonts w:ascii="Arial" w:eastAsia="Arial" w:hAnsi="Arial" w:cs="Arial"/>
          <w:color w:val="000000" w:themeColor="text1"/>
          <w:sz w:val="24"/>
          <w:szCs w:val="24"/>
          <w:lang w:val="en-US"/>
        </w:rPr>
        <w:t>each analyzed in isolation</w:t>
      </w:r>
      <w:r w:rsidR="000B0560">
        <w:rPr>
          <w:rFonts w:ascii="Arial" w:eastAsia="Arial" w:hAnsi="Arial" w:cs="Arial"/>
          <w:color w:val="000000" w:themeColor="text1"/>
          <w:sz w:val="24"/>
          <w:szCs w:val="24"/>
          <w:lang w:val="en-US"/>
        </w:rPr>
        <w:t xml:space="preserve"> (?)</w:t>
      </w:r>
      <w:r w:rsidR="00682159" w:rsidRPr="00682159">
        <w:rPr>
          <w:rFonts w:ascii="Arial" w:eastAsia="Arial" w:hAnsi="Arial" w:cs="Arial"/>
          <w:color w:val="000000" w:themeColor="text1"/>
          <w:sz w:val="24"/>
          <w:szCs w:val="24"/>
          <w:lang w:val="en-US"/>
        </w:rPr>
        <w:t xml:space="preserve"> </w:t>
      </w:r>
      <w:r w:rsidR="00636D36">
        <w:rPr>
          <w:rFonts w:ascii="Arial" w:eastAsia="Arial" w:hAnsi="Arial" w:cs="Arial"/>
          <w:color w:val="000000" w:themeColor="text1"/>
          <w:sz w:val="24"/>
          <w:szCs w:val="24"/>
          <w:lang w:val="en-US"/>
        </w:rPr>
        <w:t>with</w:t>
      </w:r>
      <w:r w:rsidRPr="00BD4963">
        <w:rPr>
          <w:rFonts w:ascii="Arial" w:eastAsia="Arial" w:hAnsi="Arial" w:cs="Arial"/>
          <w:color w:val="000000" w:themeColor="text1"/>
          <w:sz w:val="24"/>
          <w:szCs w:val="24"/>
          <w:lang w:val="en-US"/>
        </w:rPr>
        <w:t xml:space="preserve"> cases confirmed /100k</w:t>
      </w:r>
      <w:r w:rsidR="00636D36">
        <w:rPr>
          <w:rFonts w:ascii="Arial" w:eastAsia="Arial" w:hAnsi="Arial" w:cs="Arial"/>
          <w:color w:val="000000" w:themeColor="text1"/>
          <w:sz w:val="24"/>
          <w:szCs w:val="24"/>
          <w:lang w:val="en-US"/>
        </w:rPr>
        <w:t xml:space="preserve"> and deaths/population ratio</w:t>
      </w:r>
      <w:r w:rsidRPr="00BD4963">
        <w:rPr>
          <w:rFonts w:ascii="Arial" w:eastAsia="Arial" w:hAnsi="Arial" w:cs="Arial"/>
          <w:color w:val="000000" w:themeColor="text1"/>
          <w:sz w:val="24"/>
          <w:szCs w:val="24"/>
          <w:lang w:val="en-US"/>
        </w:rPr>
        <w:t>.</w:t>
      </w:r>
    </w:p>
    <w:p w14:paraId="5590AE77" w14:textId="3E5CA892"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00DC7149" w:rsidRPr="002F37F9">
        <w:rPr>
          <w:rFonts w:ascii="Arial" w:hAnsi="Arial" w:cs="Arial"/>
          <w:sz w:val="24"/>
          <w:szCs w:val="24"/>
          <w:lang w:val="en-US"/>
        </w:rPr>
        <w:t xml:space="preserve">2020 </w:t>
      </w:r>
      <w:r w:rsidRPr="00BD4963">
        <w:rPr>
          <w:rFonts w:ascii="Arial" w:eastAsia="Arial" w:hAnsi="Arial" w:cs="Arial"/>
          <w:color w:val="000000" w:themeColor="text1"/>
          <w:sz w:val="24"/>
          <w:szCs w:val="24"/>
          <w:lang w:val="en-US"/>
        </w:rPr>
        <w:t xml:space="preserve">to </w:t>
      </w:r>
      <w:r w:rsidRPr="002F7669">
        <w:rPr>
          <w:rFonts w:ascii="Arial" w:eastAsia="Arial" w:hAnsi="Arial" w:cs="Arial"/>
          <w:color w:val="000000" w:themeColor="text1"/>
          <w:sz w:val="24"/>
          <w:szCs w:val="24"/>
          <w:highlight w:val="yellow"/>
          <w:lang w:val="en-US"/>
        </w:rPr>
        <w:t>April 22, 2020</w:t>
      </w:r>
      <w:r w:rsidRPr="00BD4963">
        <w:rPr>
          <w:rFonts w:ascii="Arial" w:eastAsia="Arial" w:hAnsi="Arial" w:cs="Arial"/>
          <w:color w:val="000000" w:themeColor="text1"/>
          <w:sz w:val="24"/>
          <w:szCs w:val="24"/>
          <w:lang w:val="en-US"/>
        </w:rPr>
        <w:t xml:space="preserve">, demonstrating the number of cases in Brazilian municipalities </w:t>
      </w:r>
      <w:commentRangeStart w:id="16"/>
      <w:r w:rsidRPr="00BD4963">
        <w:rPr>
          <w:rFonts w:ascii="Arial" w:eastAsia="Arial" w:hAnsi="Arial" w:cs="Arial"/>
          <w:color w:val="000000" w:themeColor="text1"/>
          <w:sz w:val="24"/>
          <w:szCs w:val="24"/>
          <w:lang w:val="en-US"/>
        </w:rPr>
        <w:t>from daily data, verifying the trend, seasonality of the data and presenting the noise that was not incorporated into the series.</w:t>
      </w:r>
      <w:commentRangeEnd w:id="16"/>
      <w:r w:rsidR="000B0560">
        <w:rPr>
          <w:rStyle w:val="Refdecomentrio"/>
          <w:rFonts w:ascii="Arial" w:hAnsi="Arial"/>
        </w:rPr>
        <w:commentReference w:id="16"/>
      </w:r>
      <w:r w:rsidRPr="00BD4963">
        <w:rPr>
          <w:rFonts w:ascii="Arial" w:eastAsia="Arial" w:hAnsi="Arial" w:cs="Arial"/>
          <w:color w:val="000000" w:themeColor="text1"/>
          <w:sz w:val="24"/>
          <w:szCs w:val="24"/>
          <w:lang w:val="en-US"/>
        </w:rPr>
        <w:t xml:space="preserve"> </w:t>
      </w:r>
    </w:p>
    <w:p w14:paraId="045254F5" w14:textId="25CAE8F5" w:rsidR="2B281E21" w:rsidRDefault="00BB45BE" w:rsidP="004B3E7B">
      <w:pPr>
        <w:spacing w:after="0" w:line="360" w:lineRule="auto"/>
        <w:ind w:firstLine="708"/>
        <w:jc w:val="both"/>
        <w:rPr>
          <w:rFonts w:ascii="Arial" w:eastAsia="Arial" w:hAnsi="Arial" w:cs="Arial"/>
          <w:color w:val="000000" w:themeColor="text1"/>
          <w:sz w:val="24"/>
          <w:szCs w:val="24"/>
          <w:lang w:val="en-US"/>
        </w:rPr>
      </w:pPr>
      <w:r w:rsidRPr="00BB45BE">
        <w:rPr>
          <w:rFonts w:ascii="Arial" w:eastAsia="Arial" w:hAnsi="Arial" w:cs="Arial"/>
          <w:color w:val="000000" w:themeColor="text1"/>
          <w:sz w:val="24"/>
          <w:szCs w:val="24"/>
          <w:lang w:val="en-US"/>
        </w:rPr>
        <w:t xml:space="preserve">For the development of the predictive model, </w:t>
      </w:r>
      <w:r w:rsidR="00C974DB">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we use the </w:t>
      </w:r>
      <w:ins w:id="17" w:author="Guilherme Silveira" w:date="2020-05-17T14:00:00Z">
        <w:r w:rsidR="00F111C2" w:rsidRPr="00F111C2">
          <w:rPr>
            <w:rFonts w:ascii="Arial" w:eastAsia="Arial" w:hAnsi="Arial" w:cs="Arial"/>
            <w:color w:val="000000" w:themeColor="text1"/>
            <w:sz w:val="24"/>
            <w:szCs w:val="24"/>
            <w:lang w:val="en-US"/>
          </w:rPr>
          <w:t>auto-correlation function and partial auto-correlation function</w:t>
        </w:r>
        <w:r w:rsidR="00F111C2">
          <w:rPr>
            <w:rFonts w:ascii="Arial" w:eastAsia="Arial" w:hAnsi="Arial" w:cs="Arial"/>
            <w:color w:val="000000" w:themeColor="text1"/>
            <w:sz w:val="24"/>
            <w:szCs w:val="24"/>
            <w:lang w:val="en-US"/>
          </w:rPr>
          <w:t xml:space="preserve">, to determine p, d, q </w:t>
        </w:r>
      </w:ins>
      <w:ins w:id="18" w:author="Guilherme Silveira" w:date="2020-05-17T14:01:00Z">
        <w:r w:rsidR="00F111C2">
          <w:rPr>
            <w:rFonts w:ascii="Arial" w:eastAsia="Arial" w:hAnsi="Arial" w:cs="Arial"/>
            <w:color w:val="000000" w:themeColor="text1"/>
            <w:sz w:val="24"/>
            <w:szCs w:val="24"/>
            <w:lang w:val="en-US"/>
          </w:rPr>
          <w:t>parameters of ARIMA (Figure 1)</w:t>
        </w:r>
      </w:ins>
      <w:ins w:id="19" w:author="Guilherme Silveira" w:date="2020-05-17T14:00:00Z">
        <w:r w:rsidR="00F111C2" w:rsidRPr="00F111C2">
          <w:rPr>
            <w:rFonts w:ascii="Arial" w:eastAsia="Arial" w:hAnsi="Arial" w:cs="Arial"/>
            <w:color w:val="000000" w:themeColor="text1"/>
            <w:sz w:val="24"/>
            <w:szCs w:val="24"/>
            <w:lang w:val="en-US"/>
          </w:rPr>
          <w:t>. With this was determined a model ARIMA(1, 2, 1).</w:t>
        </w:r>
      </w:ins>
      <w:ins w:id="20" w:author="Guilherme Silveira" w:date="2020-05-17T14:01:00Z">
        <w:r w:rsidR="00134713">
          <w:rPr>
            <w:rFonts w:ascii="Arial" w:eastAsia="Arial" w:hAnsi="Arial" w:cs="Arial"/>
            <w:color w:val="000000" w:themeColor="text1"/>
            <w:sz w:val="24"/>
            <w:szCs w:val="24"/>
            <w:lang w:val="en-US"/>
          </w:rPr>
          <w:t xml:space="preserve"> </w:t>
        </w:r>
      </w:ins>
      <w:ins w:id="21" w:author="Guilherme Silveira" w:date="2020-05-17T14:03:00Z">
        <w:r w:rsidR="00C64417" w:rsidRPr="00C64417">
          <w:rPr>
            <w:rFonts w:ascii="Arial" w:eastAsia="Arial" w:hAnsi="Arial" w:cs="Arial"/>
            <w:color w:val="000000" w:themeColor="text1"/>
            <w:sz w:val="24"/>
            <w:szCs w:val="24"/>
            <w:lang w:val="en-US"/>
          </w:rPr>
          <w:t>In order to seek a better fit of the model, we use the seasonality of the data, thus determining a SARIMAX model</w:t>
        </w:r>
        <w:r w:rsidR="00C64417">
          <w:rPr>
            <w:rFonts w:ascii="Arial" w:eastAsia="Arial" w:hAnsi="Arial" w:cs="Arial"/>
            <w:color w:val="000000" w:themeColor="text1"/>
            <w:sz w:val="24"/>
            <w:szCs w:val="24"/>
            <w:lang w:val="en-US"/>
          </w:rPr>
          <w:t xml:space="preserve">. </w:t>
        </w:r>
      </w:ins>
      <w:ins w:id="22" w:author="Guilherme Silveira" w:date="2020-05-17T14:01:00Z">
        <w:r w:rsidR="00134713">
          <w:rPr>
            <w:rFonts w:ascii="Arial" w:eastAsia="Arial" w:hAnsi="Arial" w:cs="Arial"/>
            <w:color w:val="000000" w:themeColor="text1"/>
            <w:sz w:val="24"/>
            <w:szCs w:val="24"/>
            <w:lang w:val="en-US"/>
          </w:rPr>
          <w:t xml:space="preserve"> </w:t>
        </w:r>
      </w:ins>
      <w:ins w:id="23" w:author="Guilherme Silveira" w:date="2020-05-17T14:06:00Z">
        <w:r w:rsidR="00B363C3" w:rsidRPr="00B363C3">
          <w:rPr>
            <w:rFonts w:ascii="Arial" w:eastAsia="Arial" w:hAnsi="Arial" w:cs="Arial"/>
            <w:color w:val="000000" w:themeColor="text1"/>
            <w:sz w:val="24"/>
            <w:szCs w:val="24"/>
            <w:lang w:val="en-US"/>
          </w:rPr>
          <w:t xml:space="preserve">For this, the auto_arima method, from the pmdarima package of the python, was used, which uses the </w:t>
        </w:r>
      </w:ins>
      <w:ins w:id="24" w:author="Guilherme Silveira" w:date="2020-05-17T14:08:00Z">
        <w:r w:rsidR="000F5881" w:rsidRPr="000F5881">
          <w:rPr>
            <w:rFonts w:ascii="Arial" w:eastAsia="Arial" w:hAnsi="Arial" w:cs="Arial"/>
            <w:color w:val="000000" w:themeColor="text1"/>
            <w:sz w:val="24"/>
            <w:szCs w:val="24"/>
            <w:lang w:val="en-US"/>
          </w:rPr>
          <w:t>Augmented Dickey-Fuller</w:t>
        </w:r>
        <w:r w:rsidR="000F5881" w:rsidRPr="000F5881">
          <w:rPr>
            <w:rFonts w:ascii="Arial" w:eastAsia="Arial" w:hAnsi="Arial" w:cs="Arial"/>
            <w:color w:val="000000" w:themeColor="text1"/>
            <w:sz w:val="24"/>
            <w:szCs w:val="24"/>
            <w:lang w:val="en-US"/>
          </w:rPr>
          <w:t xml:space="preserve"> </w:t>
        </w:r>
        <w:r w:rsidR="000F5881">
          <w:rPr>
            <w:rFonts w:ascii="Arial" w:eastAsia="Arial" w:hAnsi="Arial" w:cs="Arial"/>
            <w:color w:val="000000" w:themeColor="text1"/>
            <w:sz w:val="24"/>
            <w:szCs w:val="24"/>
            <w:lang w:val="en-US"/>
          </w:rPr>
          <w:t>(</w:t>
        </w:r>
      </w:ins>
      <w:ins w:id="25" w:author="Guilherme Silveira" w:date="2020-05-17T14:06:00Z">
        <w:r w:rsidR="00B363C3" w:rsidRPr="00B363C3">
          <w:rPr>
            <w:rFonts w:ascii="Arial" w:eastAsia="Arial" w:hAnsi="Arial" w:cs="Arial"/>
            <w:color w:val="000000" w:themeColor="text1"/>
            <w:sz w:val="24"/>
            <w:szCs w:val="24"/>
            <w:lang w:val="en-US"/>
          </w:rPr>
          <w:t>ADF</w:t>
        </w:r>
      </w:ins>
      <w:ins w:id="26" w:author="Guilherme Silveira" w:date="2020-05-17T14:08:00Z">
        <w:r w:rsidR="000F5881">
          <w:rPr>
            <w:rFonts w:ascii="Arial" w:eastAsia="Arial" w:hAnsi="Arial" w:cs="Arial"/>
            <w:color w:val="000000" w:themeColor="text1"/>
            <w:sz w:val="24"/>
            <w:szCs w:val="24"/>
            <w:lang w:val="en-US"/>
          </w:rPr>
          <w:t>)</w:t>
        </w:r>
      </w:ins>
      <w:ins w:id="27" w:author="Guilherme Silveira" w:date="2020-05-17T14:06:00Z">
        <w:r w:rsidR="00B363C3" w:rsidRPr="00B363C3">
          <w:rPr>
            <w:rFonts w:ascii="Arial" w:eastAsia="Arial" w:hAnsi="Arial" w:cs="Arial"/>
            <w:color w:val="000000" w:themeColor="text1"/>
            <w:sz w:val="24"/>
            <w:szCs w:val="24"/>
            <w:lang w:val="en-US"/>
          </w:rPr>
          <w:t xml:space="preserve"> test to seek the best fit of the model</w:t>
        </w:r>
      </w:ins>
      <w:ins w:id="28" w:author="Guilherme Silveira" w:date="2020-05-17T14:08:00Z">
        <w:r w:rsidR="008D00E0">
          <w:rPr>
            <w:rFonts w:ascii="Arial" w:eastAsia="Arial" w:hAnsi="Arial" w:cs="Arial"/>
            <w:color w:val="000000" w:themeColor="text1"/>
            <w:sz w:val="24"/>
            <w:szCs w:val="24"/>
            <w:lang w:val="en-US"/>
          </w:rPr>
          <w:t xml:space="preserve">. </w:t>
        </w:r>
      </w:ins>
      <w:r w:rsidR="00D32552" w:rsidRPr="00BB45BE">
        <w:rPr>
          <w:rFonts w:ascii="Arial" w:eastAsia="Arial" w:hAnsi="Arial" w:cs="Arial"/>
          <w:color w:val="000000" w:themeColor="text1"/>
          <w:sz w:val="24"/>
          <w:szCs w:val="24"/>
          <w:lang w:val="en-US"/>
        </w:rPr>
        <w:t xml:space="preserve">Autoregressive Integrated Moving Average </w:t>
      </w:r>
      <w:r w:rsidR="00D23629">
        <w:rPr>
          <w:rFonts w:ascii="Arial" w:eastAsia="Arial" w:hAnsi="Arial" w:cs="Arial"/>
          <w:color w:val="000000" w:themeColor="text1"/>
          <w:sz w:val="24"/>
          <w:szCs w:val="24"/>
          <w:lang w:val="en-US"/>
        </w:rPr>
        <w:t xml:space="preserve">with </w:t>
      </w:r>
      <w:r w:rsidR="00D23629" w:rsidRPr="00BB45BE">
        <w:rPr>
          <w:rFonts w:ascii="Arial" w:eastAsia="Arial" w:hAnsi="Arial" w:cs="Arial"/>
          <w:color w:val="000000" w:themeColor="text1"/>
          <w:sz w:val="24"/>
          <w:szCs w:val="24"/>
          <w:lang w:val="en-US"/>
        </w:rPr>
        <w:t xml:space="preserve">Seasonality </w:t>
      </w:r>
      <w:r w:rsidRPr="00BB45BE">
        <w:rPr>
          <w:rFonts w:ascii="Arial" w:eastAsia="Arial" w:hAnsi="Arial" w:cs="Arial"/>
          <w:color w:val="000000" w:themeColor="text1"/>
          <w:sz w:val="24"/>
          <w:szCs w:val="24"/>
          <w:lang w:val="en-US"/>
        </w:rPr>
        <w:t>(</w:t>
      </w:r>
      <w:r w:rsidR="00D23629">
        <w:rPr>
          <w:rFonts w:ascii="Arial" w:eastAsia="Arial" w:hAnsi="Arial" w:cs="Arial"/>
          <w:color w:val="000000" w:themeColor="text1"/>
          <w:sz w:val="24"/>
          <w:szCs w:val="24"/>
          <w:lang w:val="en-US"/>
        </w:rPr>
        <w:t>S</w:t>
      </w:r>
      <w:r w:rsidR="00D32552" w:rsidRPr="00BB45BE">
        <w:rPr>
          <w:rFonts w:ascii="Arial" w:eastAsia="Arial" w:hAnsi="Arial" w:cs="Arial"/>
          <w:color w:val="000000" w:themeColor="text1"/>
          <w:sz w:val="24"/>
          <w:szCs w:val="24"/>
          <w:lang w:val="en-US"/>
        </w:rPr>
        <w:t>ARIMA</w:t>
      </w:r>
      <w:r w:rsidRPr="00BB45BE">
        <w:rPr>
          <w:rFonts w:ascii="Arial" w:eastAsia="Arial" w:hAnsi="Arial" w:cs="Arial"/>
          <w:color w:val="000000" w:themeColor="text1"/>
          <w:sz w:val="24"/>
          <w:szCs w:val="24"/>
          <w:lang w:val="en-US"/>
        </w:rPr>
        <w:t>) model that use the parameters p, q and d, where p represents the number of autoregressive terms, q the number of the moving average and</w:t>
      </w:r>
      <w:r w:rsidR="00EB16D4">
        <w:rPr>
          <w:rFonts w:ascii="Arial" w:eastAsia="Arial" w:hAnsi="Arial" w:cs="Arial"/>
          <w:color w:val="000000" w:themeColor="text1"/>
          <w:sz w:val="24"/>
          <w:szCs w:val="24"/>
          <w:lang w:val="en-US"/>
        </w:rPr>
        <w:t xml:space="preserve"> d</w:t>
      </w:r>
      <w:r w:rsidRPr="00BB45BE">
        <w:rPr>
          <w:rFonts w:ascii="Arial" w:eastAsia="Arial" w:hAnsi="Arial" w:cs="Arial"/>
          <w:color w:val="000000" w:themeColor="text1"/>
          <w:sz w:val="24"/>
          <w:szCs w:val="24"/>
          <w:lang w:val="en-US"/>
        </w:rPr>
        <w:t xml:space="preserve"> the number non-seasonal differences,</w:t>
      </w:r>
      <w:r w:rsidR="00245EFA">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adds three hyperparameters: SAMIRA (p , d, p) x (P, D, Q)m where m represents the number of time steps for a single seasonal period. </w:t>
      </w:r>
      <w:commentRangeStart w:id="29"/>
      <w:del w:id="30" w:author="Guilherme Silveira" w:date="2020-05-17T14:11:00Z">
        <w:r w:rsidRPr="00BB45BE" w:rsidDel="00CB7E85">
          <w:rPr>
            <w:rFonts w:ascii="Arial" w:eastAsia="Arial" w:hAnsi="Arial" w:cs="Arial"/>
            <w:color w:val="000000" w:themeColor="text1"/>
            <w:sz w:val="24"/>
            <w:szCs w:val="24"/>
            <w:lang w:val="en-US"/>
          </w:rPr>
          <w:delText>A</w:delText>
        </w:r>
        <w:r w:rsidR="00926F92" w:rsidDel="00CB7E85">
          <w:rPr>
            <w:rFonts w:ascii="Arial" w:eastAsia="Arial" w:hAnsi="Arial" w:cs="Arial"/>
            <w:color w:val="000000" w:themeColor="text1"/>
            <w:sz w:val="24"/>
            <w:szCs w:val="24"/>
            <w:lang w:val="en-US"/>
          </w:rPr>
          <w:delText>ll d</w:delText>
        </w:r>
        <w:r w:rsidRPr="00BB45BE" w:rsidDel="00CB7E85">
          <w:rPr>
            <w:rFonts w:ascii="Arial" w:eastAsia="Arial" w:hAnsi="Arial" w:cs="Arial"/>
            <w:color w:val="000000" w:themeColor="text1"/>
            <w:sz w:val="24"/>
            <w:szCs w:val="24"/>
            <w:lang w:val="en-US"/>
          </w:rPr>
          <w:delText xml:space="preserve">ifferent parameters </w:delText>
        </w:r>
        <w:r w:rsidR="00926F92" w:rsidDel="00CB7E85">
          <w:rPr>
            <w:rFonts w:ascii="Arial" w:eastAsia="Arial" w:hAnsi="Arial" w:cs="Arial"/>
            <w:color w:val="000000" w:themeColor="text1"/>
            <w:sz w:val="24"/>
            <w:szCs w:val="24"/>
            <w:lang w:val="en-US"/>
          </w:rPr>
          <w:delText xml:space="preserve">between (0,0,0)x(0,0,0)30 and </w:delText>
        </w:r>
        <w:r w:rsidR="00102A13" w:rsidDel="00CB7E85">
          <w:rPr>
            <w:rFonts w:ascii="Arial" w:eastAsia="Arial" w:hAnsi="Arial" w:cs="Arial"/>
            <w:color w:val="000000" w:themeColor="text1"/>
            <w:sz w:val="24"/>
            <w:szCs w:val="24"/>
            <w:lang w:val="en-US"/>
          </w:rPr>
          <w:delText xml:space="preserve">(2,2,2)x(2,2,2)30 </w:delText>
        </w:r>
        <w:r w:rsidRPr="00BB45BE" w:rsidDel="00CB7E85">
          <w:rPr>
            <w:rFonts w:ascii="Arial" w:eastAsia="Arial" w:hAnsi="Arial" w:cs="Arial"/>
            <w:color w:val="000000" w:themeColor="text1"/>
            <w:sz w:val="24"/>
            <w:szCs w:val="24"/>
            <w:lang w:val="en-US"/>
          </w:rPr>
          <w:delText xml:space="preserve">was </w:delText>
        </w:r>
        <w:r w:rsidR="00102A13" w:rsidDel="00CB7E85">
          <w:rPr>
            <w:rFonts w:ascii="Arial" w:eastAsia="Arial" w:hAnsi="Arial" w:cs="Arial"/>
            <w:color w:val="000000" w:themeColor="text1"/>
            <w:sz w:val="24"/>
            <w:szCs w:val="24"/>
            <w:lang w:val="en-US"/>
          </w:rPr>
          <w:delText>tested</w:delText>
        </w:r>
        <w:r w:rsidRPr="00BB45BE" w:rsidDel="00CB7E85">
          <w:rPr>
            <w:rFonts w:ascii="Arial" w:eastAsia="Arial" w:hAnsi="Arial" w:cs="Arial"/>
            <w:color w:val="000000" w:themeColor="text1"/>
            <w:sz w:val="24"/>
            <w:szCs w:val="24"/>
            <w:lang w:val="en-US"/>
          </w:rPr>
          <w:delText xml:space="preserve"> and the one with the lowest </w:delText>
        </w:r>
        <w:r w:rsidR="006531EF" w:rsidRPr="00BB45BE" w:rsidDel="00CB7E85">
          <w:rPr>
            <w:rFonts w:ascii="Arial" w:eastAsia="Arial" w:hAnsi="Arial" w:cs="Arial"/>
            <w:color w:val="000000" w:themeColor="text1"/>
            <w:sz w:val="24"/>
            <w:szCs w:val="24"/>
            <w:lang w:val="en-US"/>
          </w:rPr>
          <w:delText>Akaike Information Criterion</w:delText>
        </w:r>
        <w:r w:rsidRPr="00BB45BE" w:rsidDel="00CB7E85">
          <w:rPr>
            <w:rFonts w:ascii="Arial" w:eastAsia="Arial" w:hAnsi="Arial" w:cs="Arial"/>
            <w:color w:val="000000" w:themeColor="text1"/>
            <w:sz w:val="24"/>
            <w:szCs w:val="24"/>
            <w:lang w:val="en-US"/>
          </w:rPr>
          <w:delText xml:space="preserve"> (</w:delText>
        </w:r>
        <w:r w:rsidR="006531EF" w:rsidDel="00CB7E85">
          <w:rPr>
            <w:rFonts w:ascii="Arial" w:eastAsia="Arial" w:hAnsi="Arial" w:cs="Arial"/>
            <w:color w:val="000000" w:themeColor="text1"/>
            <w:sz w:val="24"/>
            <w:szCs w:val="24"/>
            <w:lang w:val="en-US"/>
          </w:rPr>
          <w:delText>AIC</w:delText>
        </w:r>
        <w:r w:rsidRPr="00BB45BE" w:rsidDel="00CB7E85">
          <w:rPr>
            <w:rFonts w:ascii="Arial" w:eastAsia="Arial" w:hAnsi="Arial" w:cs="Arial"/>
            <w:color w:val="000000" w:themeColor="text1"/>
            <w:sz w:val="24"/>
            <w:szCs w:val="24"/>
            <w:lang w:val="en-US"/>
          </w:rPr>
          <w:delText xml:space="preserve">) was </w:delText>
        </w:r>
        <w:r w:rsidR="00574A36" w:rsidDel="00CB7E85">
          <w:rPr>
            <w:rFonts w:ascii="Arial" w:eastAsia="Arial" w:hAnsi="Arial" w:cs="Arial"/>
            <w:color w:val="000000" w:themeColor="text1"/>
            <w:sz w:val="24"/>
            <w:szCs w:val="24"/>
            <w:lang w:val="en-US"/>
          </w:rPr>
          <w:delText xml:space="preserve">used. </w:delText>
        </w:r>
      </w:del>
      <w:commentRangeEnd w:id="29"/>
      <w:r w:rsidR="00EB16D4">
        <w:rPr>
          <w:rStyle w:val="Refdecomentrio"/>
          <w:rFonts w:ascii="Arial" w:hAnsi="Arial"/>
        </w:rPr>
        <w:commentReference w:id="29"/>
      </w:r>
      <w:r w:rsidR="00574A36">
        <w:rPr>
          <w:rFonts w:ascii="Arial" w:eastAsia="Arial" w:hAnsi="Arial" w:cs="Arial"/>
          <w:color w:val="000000" w:themeColor="text1"/>
          <w:sz w:val="24"/>
          <w:szCs w:val="24"/>
          <w:lang w:val="en-US"/>
        </w:rPr>
        <w:t>T</w:t>
      </w:r>
      <w:r w:rsidRPr="00BB45BE">
        <w:rPr>
          <w:rFonts w:ascii="Arial" w:eastAsia="Arial" w:hAnsi="Arial" w:cs="Arial"/>
          <w:color w:val="000000" w:themeColor="text1"/>
          <w:sz w:val="24"/>
          <w:szCs w:val="24"/>
          <w:lang w:val="en-US"/>
        </w:rPr>
        <w:t xml:space="preserve">he best adjustment </w:t>
      </w:r>
      <w:r w:rsidR="00574A36">
        <w:rPr>
          <w:rFonts w:ascii="Arial" w:eastAsia="Arial" w:hAnsi="Arial" w:cs="Arial"/>
          <w:color w:val="000000" w:themeColor="text1"/>
          <w:sz w:val="24"/>
          <w:szCs w:val="24"/>
          <w:lang w:val="en-US"/>
        </w:rPr>
        <w:t xml:space="preserve">was </w:t>
      </w:r>
      <w:r w:rsidR="00046173">
        <w:rPr>
          <w:rFonts w:ascii="Arial" w:eastAsia="Arial" w:hAnsi="Arial" w:cs="Arial"/>
          <w:color w:val="000000" w:themeColor="text1"/>
          <w:sz w:val="24"/>
          <w:szCs w:val="24"/>
          <w:lang w:val="en-US"/>
        </w:rPr>
        <w:t>an</w:t>
      </w:r>
      <w:r w:rsidR="00574A36">
        <w:rPr>
          <w:rFonts w:ascii="Arial" w:eastAsia="Arial" w:hAnsi="Arial" w:cs="Arial"/>
          <w:color w:val="000000" w:themeColor="text1"/>
          <w:sz w:val="24"/>
          <w:szCs w:val="24"/>
          <w:lang w:val="en-US"/>
        </w:rPr>
        <w:t xml:space="preserve"> </w:t>
      </w:r>
      <w:ins w:id="31" w:author="Guilherme Silveira" w:date="2020-05-17T14:11:00Z">
        <w:r w:rsidR="00CB7E85" w:rsidRPr="00BB45BE">
          <w:rPr>
            <w:rFonts w:ascii="Arial" w:eastAsia="Arial" w:hAnsi="Arial" w:cs="Arial"/>
            <w:color w:val="000000" w:themeColor="text1"/>
            <w:sz w:val="24"/>
            <w:szCs w:val="24"/>
            <w:lang w:val="en-US"/>
          </w:rPr>
          <w:t>Akaike Information Criterion (</w:t>
        </w:r>
        <w:r w:rsidR="00CB7E85">
          <w:rPr>
            <w:rFonts w:ascii="Arial" w:eastAsia="Arial" w:hAnsi="Arial" w:cs="Arial"/>
            <w:color w:val="000000" w:themeColor="text1"/>
            <w:sz w:val="24"/>
            <w:szCs w:val="24"/>
            <w:lang w:val="en-US"/>
          </w:rPr>
          <w:t>AIC</w:t>
        </w:r>
        <w:r w:rsidR="00CB7E85" w:rsidRPr="00BB45BE">
          <w:rPr>
            <w:rFonts w:ascii="Arial" w:eastAsia="Arial" w:hAnsi="Arial" w:cs="Arial"/>
            <w:color w:val="000000" w:themeColor="text1"/>
            <w:sz w:val="24"/>
            <w:szCs w:val="24"/>
            <w:lang w:val="en-US"/>
          </w:rPr>
          <w:t>)</w:t>
        </w:r>
      </w:ins>
      <w:del w:id="32" w:author="Guilherme Silveira" w:date="2020-05-17T14:11:00Z">
        <w:r w:rsidRPr="00BB45BE" w:rsidDel="00CB7E85">
          <w:rPr>
            <w:rFonts w:ascii="Arial" w:eastAsia="Arial" w:hAnsi="Arial" w:cs="Arial"/>
            <w:color w:val="000000" w:themeColor="text1"/>
            <w:sz w:val="24"/>
            <w:szCs w:val="24"/>
            <w:lang w:val="en-US"/>
          </w:rPr>
          <w:delText>AIC</w:delText>
        </w:r>
      </w:del>
      <w:r w:rsidRPr="00BB45BE">
        <w:rPr>
          <w:rFonts w:ascii="Arial" w:eastAsia="Arial" w:hAnsi="Arial" w:cs="Arial"/>
          <w:color w:val="000000" w:themeColor="text1"/>
          <w:sz w:val="24"/>
          <w:szCs w:val="24"/>
          <w:lang w:val="en-US"/>
        </w:rPr>
        <w:t xml:space="preserve"> = </w:t>
      </w:r>
      <w:del w:id="33" w:author="Guilherme Silveira" w:date="2020-05-17T14:12:00Z">
        <w:r w:rsidRPr="00BB45BE" w:rsidDel="00396E79">
          <w:rPr>
            <w:rFonts w:ascii="Arial" w:eastAsia="Arial" w:hAnsi="Arial" w:cs="Arial"/>
            <w:color w:val="000000" w:themeColor="text1"/>
            <w:sz w:val="24"/>
            <w:szCs w:val="24"/>
            <w:lang w:val="en-US"/>
          </w:rPr>
          <w:delText>397</w:delText>
        </w:r>
      </w:del>
      <w:ins w:id="34" w:author="Guilherme Silveira" w:date="2020-05-17T14:12:00Z">
        <w:r w:rsidR="00396E79">
          <w:rPr>
            <w:rFonts w:ascii="Arial" w:eastAsia="Arial" w:hAnsi="Arial" w:cs="Arial"/>
            <w:color w:val="000000" w:themeColor="text1"/>
            <w:sz w:val="24"/>
            <w:szCs w:val="24"/>
            <w:lang w:val="en-US"/>
          </w:rPr>
          <w:t>8</w:t>
        </w:r>
      </w:ins>
      <w:ins w:id="35" w:author="Guilherme Silveira" w:date="2020-05-17T14:18:00Z">
        <w:r w:rsidR="00857825">
          <w:rPr>
            <w:rFonts w:ascii="Arial" w:eastAsia="Arial" w:hAnsi="Arial" w:cs="Arial"/>
            <w:color w:val="000000" w:themeColor="text1"/>
            <w:sz w:val="24"/>
            <w:szCs w:val="24"/>
            <w:lang w:val="en-US"/>
          </w:rPr>
          <w:t>39</w:t>
        </w:r>
      </w:ins>
      <w:r w:rsidRPr="00BB45BE">
        <w:rPr>
          <w:rFonts w:ascii="Arial" w:eastAsia="Arial" w:hAnsi="Arial" w:cs="Arial"/>
          <w:color w:val="000000" w:themeColor="text1"/>
          <w:sz w:val="24"/>
          <w:szCs w:val="24"/>
          <w:lang w:val="en-US"/>
        </w:rPr>
        <w:t>,</w:t>
      </w:r>
      <w:del w:id="36" w:author="Guilherme Silveira" w:date="2020-05-17T14:12:00Z">
        <w:r w:rsidRPr="00BB45BE" w:rsidDel="00396E79">
          <w:rPr>
            <w:rFonts w:ascii="Arial" w:eastAsia="Arial" w:hAnsi="Arial" w:cs="Arial"/>
            <w:color w:val="000000" w:themeColor="text1"/>
            <w:sz w:val="24"/>
            <w:szCs w:val="24"/>
            <w:lang w:val="en-US"/>
          </w:rPr>
          <w:delText xml:space="preserve">846 </w:delText>
        </w:r>
      </w:del>
      <w:ins w:id="37" w:author="Guilherme Silveira" w:date="2020-05-17T14:18:00Z">
        <w:r w:rsidR="00857825">
          <w:rPr>
            <w:rFonts w:ascii="Arial" w:eastAsia="Arial" w:hAnsi="Arial" w:cs="Arial"/>
            <w:color w:val="000000" w:themeColor="text1"/>
            <w:sz w:val="24"/>
            <w:szCs w:val="24"/>
            <w:lang w:val="en-US"/>
          </w:rPr>
          <w:t>627</w:t>
        </w:r>
      </w:ins>
      <w:ins w:id="38" w:author="Guilherme Silveira" w:date="2020-05-17T14:12:00Z">
        <w:r w:rsidR="00396E79" w:rsidRPr="00BB45BE">
          <w:rPr>
            <w:rFonts w:ascii="Arial" w:eastAsia="Arial" w:hAnsi="Arial" w:cs="Arial"/>
            <w:color w:val="000000" w:themeColor="text1"/>
            <w:sz w:val="24"/>
            <w:szCs w:val="24"/>
            <w:lang w:val="en-US"/>
          </w:rPr>
          <w:t xml:space="preserve"> </w:t>
        </w:r>
      </w:ins>
      <w:r w:rsidR="00574A36">
        <w:rPr>
          <w:rFonts w:ascii="Arial" w:eastAsia="Arial" w:hAnsi="Arial" w:cs="Arial"/>
          <w:color w:val="000000" w:themeColor="text1"/>
          <w:sz w:val="24"/>
          <w:szCs w:val="24"/>
          <w:lang w:val="en-US"/>
        </w:rPr>
        <w:t>with a</w:t>
      </w:r>
      <w:r w:rsidRPr="00BB45BE">
        <w:rPr>
          <w:rFonts w:ascii="Arial" w:eastAsia="Arial" w:hAnsi="Arial" w:cs="Arial"/>
          <w:color w:val="000000" w:themeColor="text1"/>
          <w:sz w:val="24"/>
          <w:szCs w:val="24"/>
          <w:lang w:val="en-US"/>
        </w:rPr>
        <w:t xml:space="preserve"> P&gt;|</w:t>
      </w:r>
      <w:r w:rsidR="00574A36">
        <w:rPr>
          <w:rFonts w:ascii="Arial" w:eastAsia="Arial" w:hAnsi="Arial" w:cs="Arial"/>
          <w:color w:val="000000" w:themeColor="text1"/>
          <w:sz w:val="24"/>
          <w:szCs w:val="24"/>
          <w:lang w:val="en-US"/>
        </w:rPr>
        <w:t>z</w:t>
      </w:r>
      <w:r w:rsidRPr="00BB45BE">
        <w:rPr>
          <w:rFonts w:ascii="Arial" w:eastAsia="Arial" w:hAnsi="Arial" w:cs="Arial"/>
          <w:color w:val="000000" w:themeColor="text1"/>
          <w:sz w:val="24"/>
          <w:szCs w:val="24"/>
          <w:lang w:val="en-US"/>
        </w:rPr>
        <w:t xml:space="preserve">| </w:t>
      </w:r>
      <w:r w:rsidR="00E12F15">
        <w:rPr>
          <w:rFonts w:ascii="Arial" w:eastAsia="Arial" w:hAnsi="Arial" w:cs="Arial"/>
          <w:color w:val="000000" w:themeColor="text1"/>
          <w:sz w:val="24"/>
          <w:szCs w:val="24"/>
          <w:lang w:val="en-US"/>
        </w:rPr>
        <w:t>lower than 0.</w:t>
      </w:r>
      <w:del w:id="39" w:author="Guilherme Silveira" w:date="2020-05-17T14:12:00Z">
        <w:r w:rsidR="00E12F15" w:rsidDel="00396E79">
          <w:rPr>
            <w:rFonts w:ascii="Arial" w:eastAsia="Arial" w:hAnsi="Arial" w:cs="Arial"/>
            <w:color w:val="000000" w:themeColor="text1"/>
            <w:sz w:val="24"/>
            <w:szCs w:val="24"/>
            <w:lang w:val="en-US"/>
          </w:rPr>
          <w:delText xml:space="preserve">08 </w:delText>
        </w:r>
      </w:del>
      <w:ins w:id="40" w:author="Guilherme Silveira" w:date="2020-05-17T14:19:00Z">
        <w:r w:rsidR="006C74FB">
          <w:rPr>
            <w:rFonts w:ascii="Arial" w:eastAsia="Arial" w:hAnsi="Arial" w:cs="Arial"/>
            <w:color w:val="000000" w:themeColor="text1"/>
            <w:sz w:val="24"/>
            <w:szCs w:val="24"/>
            <w:lang w:val="en-US"/>
          </w:rPr>
          <w:t>227</w:t>
        </w:r>
      </w:ins>
      <w:ins w:id="41" w:author="Guilherme Silveira" w:date="2020-05-17T14:12:00Z">
        <w:r w:rsidR="00396E79">
          <w:rPr>
            <w:rFonts w:ascii="Arial" w:eastAsia="Arial" w:hAnsi="Arial" w:cs="Arial"/>
            <w:color w:val="000000" w:themeColor="text1"/>
            <w:sz w:val="24"/>
            <w:szCs w:val="24"/>
            <w:lang w:val="en-US"/>
          </w:rPr>
          <w:t xml:space="preserve"> </w:t>
        </w:r>
      </w:ins>
      <w:r w:rsidR="00E12F15">
        <w:rPr>
          <w:rFonts w:ascii="Arial" w:eastAsia="Arial" w:hAnsi="Arial" w:cs="Arial"/>
          <w:color w:val="000000" w:themeColor="text1"/>
          <w:sz w:val="24"/>
          <w:szCs w:val="24"/>
          <w:lang w:val="en-US"/>
        </w:rPr>
        <w:t xml:space="preserve">for all </w:t>
      </w:r>
      <w:r w:rsidR="000B634D" w:rsidRPr="000B634D">
        <w:rPr>
          <w:rFonts w:ascii="Arial" w:eastAsia="Arial" w:hAnsi="Arial" w:cs="Arial"/>
          <w:color w:val="000000" w:themeColor="text1"/>
          <w:sz w:val="24"/>
          <w:szCs w:val="24"/>
          <w:lang w:val="en-US"/>
        </w:rPr>
        <w:t>parameters</w:t>
      </w:r>
      <w:r w:rsidRPr="00BB45BE">
        <w:rPr>
          <w:rFonts w:ascii="Arial" w:eastAsia="Arial" w:hAnsi="Arial" w:cs="Arial"/>
          <w:color w:val="000000" w:themeColor="text1"/>
          <w:sz w:val="24"/>
          <w:szCs w:val="24"/>
          <w:lang w:val="en-US"/>
        </w:rPr>
        <w:t xml:space="preserve">. </w:t>
      </w:r>
      <w:commentRangeStart w:id="42"/>
      <w:r w:rsidRPr="00BB45BE">
        <w:rPr>
          <w:rFonts w:ascii="Arial" w:eastAsia="Arial" w:hAnsi="Arial" w:cs="Arial"/>
          <w:color w:val="000000" w:themeColor="text1"/>
          <w:sz w:val="24"/>
          <w:szCs w:val="24"/>
          <w:lang w:val="en-US"/>
        </w:rPr>
        <w:t xml:space="preserve">The best </w:t>
      </w:r>
      <w:r w:rsidR="000B634D">
        <w:rPr>
          <w:rFonts w:ascii="Arial" w:eastAsia="Arial" w:hAnsi="Arial" w:cs="Arial"/>
          <w:color w:val="000000" w:themeColor="text1"/>
          <w:sz w:val="24"/>
          <w:szCs w:val="24"/>
          <w:lang w:val="en-US"/>
        </w:rPr>
        <w:t xml:space="preserve">configuration </w:t>
      </w:r>
      <w:r w:rsidR="005F71FB">
        <w:rPr>
          <w:rFonts w:ascii="Arial" w:eastAsia="Arial" w:hAnsi="Arial" w:cs="Arial"/>
          <w:color w:val="000000" w:themeColor="text1"/>
          <w:sz w:val="24"/>
          <w:szCs w:val="24"/>
          <w:lang w:val="en-US"/>
        </w:rPr>
        <w:t>was a</w:t>
      </w:r>
      <w:r w:rsidRPr="00BB45BE">
        <w:rPr>
          <w:rFonts w:ascii="Arial" w:eastAsia="Arial" w:hAnsi="Arial" w:cs="Arial"/>
          <w:color w:val="000000" w:themeColor="text1"/>
          <w:sz w:val="24"/>
          <w:szCs w:val="24"/>
          <w:lang w:val="en-US"/>
        </w:rPr>
        <w:t xml:space="preserve"> SARIMA (</w:t>
      </w:r>
      <w:del w:id="43" w:author="Guilherme Silveira" w:date="2020-05-17T14:12:00Z">
        <w:r w:rsidRPr="00BB45BE" w:rsidDel="004A54A9">
          <w:rPr>
            <w:rFonts w:ascii="Arial" w:eastAsia="Arial" w:hAnsi="Arial" w:cs="Arial"/>
            <w:color w:val="000000" w:themeColor="text1"/>
            <w:sz w:val="24"/>
            <w:szCs w:val="24"/>
            <w:lang w:val="en-US"/>
          </w:rPr>
          <w:delText>2</w:delText>
        </w:r>
      </w:del>
      <w:ins w:id="44" w:author="Guilherme Silveira" w:date="2020-05-17T14:12:00Z">
        <w:r w:rsidR="004A54A9">
          <w:rPr>
            <w:rFonts w:ascii="Arial" w:eastAsia="Arial" w:hAnsi="Arial" w:cs="Arial"/>
            <w:color w:val="000000" w:themeColor="text1"/>
            <w:sz w:val="24"/>
            <w:szCs w:val="24"/>
            <w:lang w:val="en-US"/>
          </w:rPr>
          <w:t>1</w:t>
        </w:r>
      </w:ins>
      <w:r w:rsidRPr="00BB45BE">
        <w:rPr>
          <w:rFonts w:ascii="Arial" w:eastAsia="Arial" w:hAnsi="Arial" w:cs="Arial"/>
          <w:color w:val="000000" w:themeColor="text1"/>
          <w:sz w:val="24"/>
          <w:szCs w:val="24"/>
          <w:lang w:val="en-US"/>
        </w:rPr>
        <w:t>,2,</w:t>
      </w:r>
      <w:del w:id="45" w:author="Guilherme Silveira" w:date="2020-05-17T14:12:00Z">
        <w:r w:rsidRPr="00BB45BE" w:rsidDel="004A54A9">
          <w:rPr>
            <w:rFonts w:ascii="Arial" w:eastAsia="Arial" w:hAnsi="Arial" w:cs="Arial"/>
            <w:color w:val="000000" w:themeColor="text1"/>
            <w:sz w:val="24"/>
            <w:szCs w:val="24"/>
            <w:lang w:val="en-US"/>
          </w:rPr>
          <w:delText>2</w:delText>
        </w:r>
      </w:del>
      <w:ins w:id="46" w:author="Guilherme Silveira" w:date="2020-05-17T14:12:00Z">
        <w:r w:rsidR="004A54A9">
          <w:rPr>
            <w:rFonts w:ascii="Arial" w:eastAsia="Arial" w:hAnsi="Arial" w:cs="Arial"/>
            <w:color w:val="000000" w:themeColor="text1"/>
            <w:sz w:val="24"/>
            <w:szCs w:val="24"/>
            <w:lang w:val="en-US"/>
          </w:rPr>
          <w:t>1</w:t>
        </w:r>
      </w:ins>
      <w:r w:rsidRPr="00BB45BE">
        <w:rPr>
          <w:rFonts w:ascii="Arial" w:eastAsia="Arial" w:hAnsi="Arial" w:cs="Arial"/>
          <w:color w:val="000000" w:themeColor="text1"/>
          <w:sz w:val="24"/>
          <w:szCs w:val="24"/>
          <w:lang w:val="en-US"/>
        </w:rPr>
        <w:t>) x (</w:t>
      </w:r>
      <w:del w:id="47" w:author="Guilherme Silveira" w:date="2020-05-17T14:12:00Z">
        <w:r w:rsidRPr="00BB45BE" w:rsidDel="00396E79">
          <w:rPr>
            <w:rFonts w:ascii="Arial" w:eastAsia="Arial" w:hAnsi="Arial" w:cs="Arial"/>
            <w:color w:val="000000" w:themeColor="text1"/>
            <w:sz w:val="24"/>
            <w:szCs w:val="24"/>
            <w:lang w:val="en-US"/>
          </w:rPr>
          <w:delText>1</w:delText>
        </w:r>
      </w:del>
      <w:ins w:id="48" w:author="Guilherme Silveira" w:date="2020-05-17T14:12:00Z">
        <w:r w:rsidR="00396E79">
          <w:rPr>
            <w:rFonts w:ascii="Arial" w:eastAsia="Arial" w:hAnsi="Arial" w:cs="Arial"/>
            <w:color w:val="000000" w:themeColor="text1"/>
            <w:sz w:val="24"/>
            <w:szCs w:val="24"/>
            <w:lang w:val="en-US"/>
          </w:rPr>
          <w:t>0</w:t>
        </w:r>
      </w:ins>
      <w:r w:rsidRPr="00BB45BE">
        <w:rPr>
          <w:rFonts w:ascii="Arial" w:eastAsia="Arial" w:hAnsi="Arial" w:cs="Arial"/>
          <w:color w:val="000000" w:themeColor="text1"/>
          <w:sz w:val="24"/>
          <w:szCs w:val="24"/>
          <w:lang w:val="en-US"/>
        </w:rPr>
        <w:t>,</w:t>
      </w:r>
      <w:del w:id="49" w:author="Guilherme Silveira" w:date="2020-05-17T14:12:00Z">
        <w:r w:rsidRPr="00BB45BE" w:rsidDel="00396E79">
          <w:rPr>
            <w:rFonts w:ascii="Arial" w:eastAsia="Arial" w:hAnsi="Arial" w:cs="Arial"/>
            <w:color w:val="000000" w:themeColor="text1"/>
            <w:sz w:val="24"/>
            <w:szCs w:val="24"/>
            <w:lang w:val="en-US"/>
          </w:rPr>
          <w:delText>0</w:delText>
        </w:r>
      </w:del>
      <w:ins w:id="50" w:author="Guilherme Silveira" w:date="2020-05-17T14:12:00Z">
        <w:r w:rsidR="00396E79">
          <w:rPr>
            <w:rFonts w:ascii="Arial" w:eastAsia="Arial" w:hAnsi="Arial" w:cs="Arial"/>
            <w:color w:val="000000" w:themeColor="text1"/>
            <w:sz w:val="24"/>
            <w:szCs w:val="24"/>
            <w:lang w:val="en-US"/>
          </w:rPr>
          <w:t>1</w:t>
        </w:r>
      </w:ins>
      <w:r w:rsidRPr="00BB45BE">
        <w:rPr>
          <w:rFonts w:ascii="Arial" w:eastAsia="Arial" w:hAnsi="Arial" w:cs="Arial"/>
          <w:color w:val="000000" w:themeColor="text1"/>
          <w:sz w:val="24"/>
          <w:szCs w:val="24"/>
          <w:lang w:val="en-US"/>
        </w:rPr>
        <w:t>,</w:t>
      </w:r>
      <w:del w:id="51" w:author="Guilherme Silveira" w:date="2020-05-17T14:12:00Z">
        <w:r w:rsidRPr="00BB45BE" w:rsidDel="00396E79">
          <w:rPr>
            <w:rFonts w:ascii="Arial" w:eastAsia="Arial" w:hAnsi="Arial" w:cs="Arial"/>
            <w:color w:val="000000" w:themeColor="text1"/>
            <w:sz w:val="24"/>
            <w:szCs w:val="24"/>
            <w:lang w:val="en-US"/>
          </w:rPr>
          <w:delText>1</w:delText>
        </w:r>
      </w:del>
      <w:ins w:id="52" w:author="Guilherme Silveira" w:date="2020-05-17T14:12:00Z">
        <w:r w:rsidR="00396E79">
          <w:rPr>
            <w:rFonts w:ascii="Arial" w:eastAsia="Arial" w:hAnsi="Arial" w:cs="Arial"/>
            <w:color w:val="000000" w:themeColor="text1"/>
            <w:sz w:val="24"/>
            <w:szCs w:val="24"/>
            <w:lang w:val="en-US"/>
          </w:rPr>
          <w:t>0</w:t>
        </w:r>
      </w:ins>
      <w:r w:rsidRPr="00BB45BE">
        <w:rPr>
          <w:rFonts w:ascii="Arial" w:eastAsia="Arial" w:hAnsi="Arial" w:cs="Arial"/>
          <w:color w:val="000000" w:themeColor="text1"/>
          <w:sz w:val="24"/>
          <w:szCs w:val="24"/>
          <w:lang w:val="en-US"/>
        </w:rPr>
        <w:t xml:space="preserve">) 30. </w:t>
      </w:r>
      <w:r w:rsidR="005F71FB">
        <w:rPr>
          <w:rFonts w:ascii="Arial" w:eastAsia="Arial" w:hAnsi="Arial" w:cs="Arial"/>
          <w:color w:val="000000" w:themeColor="text1"/>
          <w:sz w:val="24"/>
          <w:szCs w:val="24"/>
          <w:lang w:val="en-US"/>
        </w:rPr>
        <w:t>The</w:t>
      </w:r>
      <w:r w:rsidRPr="00BB45BE">
        <w:rPr>
          <w:rFonts w:ascii="Arial" w:eastAsia="Arial" w:hAnsi="Arial" w:cs="Arial"/>
          <w:color w:val="000000" w:themeColor="text1"/>
          <w:sz w:val="24"/>
          <w:szCs w:val="24"/>
          <w:lang w:val="en-US"/>
        </w:rPr>
        <w:t xml:space="preserve"> model's adjustments were tested</w:t>
      </w:r>
      <w:del w:id="53" w:author="Guilherme Silveira" w:date="2020-05-17T14:15:00Z">
        <w:r w:rsidRPr="00BB45BE" w:rsidDel="00727E22">
          <w:rPr>
            <w:rFonts w:ascii="Arial" w:eastAsia="Arial" w:hAnsi="Arial" w:cs="Arial"/>
            <w:color w:val="000000" w:themeColor="text1"/>
            <w:sz w:val="24"/>
            <w:szCs w:val="24"/>
            <w:lang w:val="en-US"/>
          </w:rPr>
          <w:delText xml:space="preserve"> (Figure 01).</w:delText>
        </w:r>
      </w:del>
      <w:r w:rsidRPr="00BB45BE">
        <w:rPr>
          <w:rFonts w:ascii="Arial" w:eastAsia="Arial" w:hAnsi="Arial" w:cs="Arial"/>
          <w:color w:val="000000" w:themeColor="text1"/>
          <w:sz w:val="24"/>
          <w:szCs w:val="24"/>
          <w:lang w:val="en-US"/>
        </w:rPr>
        <w:t xml:space="preserve"> </w:t>
      </w:r>
      <w:ins w:id="54" w:author="Guilherme Silveira" w:date="2020-05-17T14:15:00Z">
        <w:r w:rsidR="001D42DE">
          <w:rPr>
            <w:rFonts w:ascii="Arial" w:eastAsia="Arial" w:hAnsi="Arial" w:cs="Arial"/>
            <w:color w:val="000000" w:themeColor="text1"/>
            <w:sz w:val="24"/>
            <w:szCs w:val="24"/>
            <w:lang w:val="en-US"/>
          </w:rPr>
          <w:t xml:space="preserve">for </w:t>
        </w:r>
      </w:ins>
      <w:del w:id="55" w:author="Guilherme Silveira" w:date="2020-05-17T14:15:00Z">
        <w:r w:rsidRPr="00BB45BE" w:rsidDel="00727E22">
          <w:rPr>
            <w:rFonts w:ascii="Arial" w:eastAsia="Arial" w:hAnsi="Arial" w:cs="Arial"/>
            <w:color w:val="000000" w:themeColor="text1"/>
            <w:sz w:val="24"/>
            <w:szCs w:val="24"/>
            <w:lang w:val="en-US"/>
          </w:rPr>
          <w:delText xml:space="preserve">The </w:delText>
        </w:r>
      </w:del>
      <w:r w:rsidRPr="00BB45BE">
        <w:rPr>
          <w:rFonts w:ascii="Arial" w:eastAsia="Arial" w:hAnsi="Arial" w:cs="Arial"/>
          <w:color w:val="000000" w:themeColor="text1"/>
          <w:sz w:val="24"/>
          <w:szCs w:val="24"/>
          <w:lang w:val="en-US"/>
        </w:rPr>
        <w:t>forecast model is adjusted within the analyzed period to generate the forecast for the next months</w:t>
      </w:r>
      <w:ins w:id="56" w:author="Guilherme Silveira" w:date="2020-05-17T14:15:00Z">
        <w:r w:rsidR="001D42DE">
          <w:rPr>
            <w:rFonts w:ascii="Arial" w:eastAsia="Arial" w:hAnsi="Arial" w:cs="Arial"/>
            <w:color w:val="000000" w:themeColor="text1"/>
            <w:sz w:val="24"/>
            <w:szCs w:val="24"/>
            <w:lang w:val="en-US"/>
          </w:rPr>
          <w:t xml:space="preserve"> </w:t>
        </w:r>
        <w:r w:rsidR="001D42DE" w:rsidRPr="00BB45BE">
          <w:rPr>
            <w:rFonts w:ascii="Arial" w:eastAsia="Arial" w:hAnsi="Arial" w:cs="Arial"/>
            <w:color w:val="000000" w:themeColor="text1"/>
            <w:sz w:val="24"/>
            <w:szCs w:val="24"/>
            <w:lang w:val="en-US"/>
          </w:rPr>
          <w:t>(Figure 01)</w:t>
        </w:r>
      </w:ins>
      <w:del w:id="57" w:author="Guilherme Silveira" w:date="2020-05-17T14:15:00Z">
        <w:r w:rsidRPr="00BB45BE" w:rsidDel="001D42DE">
          <w:rPr>
            <w:rFonts w:ascii="Arial" w:eastAsia="Arial" w:hAnsi="Arial" w:cs="Arial"/>
            <w:color w:val="000000" w:themeColor="text1"/>
            <w:sz w:val="24"/>
            <w:szCs w:val="24"/>
            <w:lang w:val="en-US"/>
          </w:rPr>
          <w:delText>, it was the same to generate our time series</w:delText>
        </w:r>
      </w:del>
      <w:r w:rsidRPr="00BB45BE">
        <w:rPr>
          <w:rFonts w:ascii="Arial" w:eastAsia="Arial" w:hAnsi="Arial" w:cs="Arial"/>
          <w:color w:val="000000" w:themeColor="text1"/>
          <w:sz w:val="24"/>
          <w:szCs w:val="24"/>
          <w:lang w:val="en-US"/>
        </w:rPr>
        <w:t>.</w:t>
      </w:r>
      <w:commentRangeEnd w:id="42"/>
      <w:r w:rsidR="000D6135">
        <w:rPr>
          <w:rStyle w:val="Refdecomentrio"/>
          <w:rFonts w:ascii="Arial" w:hAnsi="Arial"/>
        </w:rPr>
        <w:commentReference w:id="42"/>
      </w: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536C85DE">
        <w:tc>
          <w:tcPr>
            <w:tcW w:w="8494" w:type="dxa"/>
          </w:tcPr>
          <w:p w14:paraId="0D30FEF0" w14:textId="09C087EE" w:rsidR="00C05115" w:rsidRDefault="00C05115">
            <w:pPr>
              <w:spacing w:line="360" w:lineRule="auto"/>
              <w:jc w:val="center"/>
              <w:rPr>
                <w:rFonts w:ascii="Arial" w:eastAsia="Arial" w:hAnsi="Arial" w:cs="Arial"/>
                <w:color w:val="000000" w:themeColor="text1"/>
                <w:sz w:val="24"/>
                <w:szCs w:val="24"/>
                <w:lang w:val="en-US"/>
              </w:rPr>
              <w:pPrChange w:id="58" w:author="Guilherme Silveira" w:date="2020-05-17T13:10:00Z">
                <w:pPr>
                  <w:spacing w:line="360" w:lineRule="auto"/>
                  <w:jc w:val="both"/>
                </w:pPr>
              </w:pPrChange>
            </w:pPr>
            <w:r>
              <w:rPr>
                <w:noProof/>
              </w:rPr>
              <w:drawing>
                <wp:inline distT="0" distB="0" distL="0" distR="0" wp14:anchorId="3A2B73E0" wp14:editId="11202842">
                  <wp:extent cx="5040000" cy="6722133"/>
                  <wp:effectExtent l="0" t="0" r="8255" b="2540"/>
                  <wp:docPr id="1399621086" name="Imagem 5662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254337"/>
                          <pic:cNvPicPr/>
                        </pic:nvPicPr>
                        <pic:blipFill>
                          <a:blip r:embed="rId9"/>
                          <a:stretch>
                            <a:fillRect/>
                          </a:stretch>
                        </pic:blipFill>
                        <pic:spPr>
                          <a:xfrm>
                            <a:off x="0" y="0"/>
                            <a:ext cx="5040000" cy="6722133"/>
                          </a:xfrm>
                          <a:prstGeom prst="rect">
                            <a:avLst/>
                          </a:prstGeom>
                        </pic:spPr>
                      </pic:pic>
                    </a:graphicData>
                  </a:graphic>
                </wp:inline>
              </w:drawing>
            </w:r>
          </w:p>
        </w:tc>
      </w:tr>
      <w:tr w:rsidR="00C05115" w:rsidRPr="00826389" w14:paraId="107F6BE7" w14:textId="77777777" w:rsidTr="536C85DE">
        <w:tc>
          <w:tcPr>
            <w:tcW w:w="8494" w:type="dxa"/>
          </w:tcPr>
          <w:p w14:paraId="685B5FDB" w14:textId="3015B914" w:rsidR="00C05115" w:rsidRPr="00C27461" w:rsidRDefault="00C05115" w:rsidP="004B3E7B">
            <w:pPr>
              <w:spacing w:line="360" w:lineRule="auto"/>
              <w:jc w:val="both"/>
              <w:rPr>
                <w:rFonts w:ascii="Arial" w:eastAsia="Arial" w:hAnsi="Arial" w:cs="Arial"/>
                <w:color w:val="000000" w:themeColor="text1"/>
                <w:sz w:val="25"/>
                <w:szCs w:val="25"/>
                <w:lang w:val="en-US"/>
              </w:rPr>
            </w:pPr>
            <w:r w:rsidRPr="00C27461">
              <w:rPr>
                <w:rFonts w:ascii="Arial" w:eastAsia="Arial" w:hAnsi="Arial" w:cs="Arial"/>
                <w:b/>
                <w:bCs/>
                <w:color w:val="000000" w:themeColor="text1"/>
                <w:sz w:val="25"/>
                <w:szCs w:val="25"/>
                <w:lang w:val="en-US"/>
              </w:rPr>
              <w:t xml:space="preserve">Figure 01. </w:t>
            </w:r>
            <w:del w:id="59" w:author="Guilherme Silveira" w:date="2020-05-17T13:10:00Z">
              <w:r w:rsidRPr="00C27461" w:rsidDel="00AB5216">
                <w:rPr>
                  <w:rFonts w:ascii="Arial" w:eastAsia="Arial" w:hAnsi="Arial" w:cs="Arial"/>
                  <w:b/>
                  <w:bCs/>
                  <w:color w:val="000000" w:themeColor="text1"/>
                  <w:sz w:val="25"/>
                  <w:szCs w:val="25"/>
                  <w:lang w:val="en-US"/>
                </w:rPr>
                <w:delText>Residual Plots to test the parameters used</w:delText>
              </w:r>
            </w:del>
            <w:ins w:id="60" w:author="Guilherme Silveira" w:date="2020-05-17T13:10:00Z">
              <w:r w:rsidR="00AB5216">
                <w:rPr>
                  <w:rFonts w:ascii="Arial" w:eastAsia="Arial" w:hAnsi="Arial" w:cs="Arial"/>
                  <w:b/>
                  <w:bCs/>
                  <w:color w:val="000000" w:themeColor="text1"/>
                  <w:sz w:val="25"/>
                  <w:szCs w:val="25"/>
                  <w:lang w:val="en-US"/>
                </w:rPr>
                <w:t xml:space="preserve">ACF and PACF plots for model </w:t>
              </w:r>
            </w:ins>
            <w:ins w:id="61" w:author="Guilherme Silveira" w:date="2020-05-17T13:11:00Z">
              <w:r w:rsidR="00AB5216">
                <w:rPr>
                  <w:rFonts w:ascii="Arial" w:eastAsia="Arial" w:hAnsi="Arial" w:cs="Arial"/>
                  <w:b/>
                  <w:bCs/>
                  <w:color w:val="000000" w:themeColor="text1"/>
                  <w:sz w:val="25"/>
                  <w:szCs w:val="25"/>
                  <w:lang w:val="en-US"/>
                </w:rPr>
                <w:t>parameters determination</w:t>
              </w:r>
            </w:ins>
            <w:r w:rsidRPr="00C27461">
              <w:rPr>
                <w:rFonts w:ascii="Arial" w:eastAsia="Arial" w:hAnsi="Arial" w:cs="Arial"/>
                <w:b/>
                <w:bCs/>
                <w:color w:val="000000" w:themeColor="text1"/>
                <w:sz w:val="25"/>
                <w:szCs w:val="25"/>
                <w:lang w:val="en-US"/>
              </w:rPr>
              <w:t>.</w:t>
            </w:r>
            <w:r w:rsidRPr="00C27461">
              <w:rPr>
                <w:rFonts w:ascii="Arial" w:eastAsia="Arial" w:hAnsi="Arial" w:cs="Arial"/>
                <w:color w:val="000000" w:themeColor="text1"/>
                <w:sz w:val="25"/>
                <w:szCs w:val="25"/>
                <w:lang w:val="en-US"/>
              </w:rPr>
              <w:t xml:space="preserve"> (A</w:t>
            </w:r>
            <w:ins w:id="62" w:author="Guilherme Silveira" w:date="2020-05-17T13:11:00Z">
              <w:r w:rsidR="003027EF">
                <w:rPr>
                  <w:rFonts w:ascii="Arial" w:eastAsia="Arial" w:hAnsi="Arial" w:cs="Arial"/>
                  <w:color w:val="000000" w:themeColor="text1"/>
                  <w:sz w:val="25"/>
                  <w:szCs w:val="25"/>
                  <w:lang w:val="en-US"/>
                </w:rPr>
                <w:t>-C</w:t>
              </w:r>
            </w:ins>
            <w:r w:rsidRPr="00C27461">
              <w:rPr>
                <w:rFonts w:ascii="Arial" w:eastAsia="Arial" w:hAnsi="Arial" w:cs="Arial"/>
                <w:color w:val="000000" w:themeColor="text1"/>
                <w:sz w:val="25"/>
                <w:szCs w:val="25"/>
                <w:lang w:val="en-US"/>
              </w:rPr>
              <w:t xml:space="preserve">) </w:t>
            </w:r>
            <w:ins w:id="63" w:author="Guilherme Silveira" w:date="2020-05-17T13:13:00Z">
              <w:r w:rsidR="00B174DA">
                <w:rPr>
                  <w:rFonts w:ascii="Arial" w:eastAsia="Arial" w:hAnsi="Arial" w:cs="Arial"/>
                  <w:color w:val="000000" w:themeColor="text1"/>
                  <w:sz w:val="25"/>
                  <w:szCs w:val="25"/>
                  <w:lang w:val="en-US"/>
                </w:rPr>
                <w:t xml:space="preserve">Original </w:t>
              </w:r>
              <w:r w:rsidR="00C847FF">
                <w:rPr>
                  <w:rFonts w:ascii="Arial" w:eastAsia="Arial" w:hAnsi="Arial" w:cs="Arial"/>
                  <w:color w:val="000000" w:themeColor="text1"/>
                  <w:sz w:val="25"/>
                  <w:szCs w:val="25"/>
                  <w:lang w:val="en-US"/>
                </w:rPr>
                <w:t>series, (D-F) 1</w:t>
              </w:r>
              <w:r w:rsidR="00C847FF" w:rsidRPr="00C847FF">
                <w:rPr>
                  <w:rFonts w:ascii="Arial" w:eastAsia="Arial" w:hAnsi="Arial" w:cs="Arial"/>
                  <w:color w:val="000000" w:themeColor="text1"/>
                  <w:sz w:val="25"/>
                  <w:szCs w:val="25"/>
                  <w:vertAlign w:val="superscript"/>
                  <w:lang w:val="en-US"/>
                  <w:rPrChange w:id="64" w:author="Guilherme Silveira" w:date="2020-05-17T13:13:00Z">
                    <w:rPr>
                      <w:rFonts w:ascii="Arial" w:eastAsia="Arial" w:hAnsi="Arial" w:cs="Arial"/>
                      <w:color w:val="000000" w:themeColor="text1"/>
                      <w:sz w:val="25"/>
                      <w:szCs w:val="25"/>
                      <w:lang w:val="en-US"/>
                    </w:rPr>
                  </w:rPrChange>
                </w:rPr>
                <w:t>st</w:t>
              </w:r>
              <w:r w:rsidR="00C847FF">
                <w:rPr>
                  <w:rFonts w:ascii="Arial" w:eastAsia="Arial" w:hAnsi="Arial" w:cs="Arial"/>
                  <w:color w:val="000000" w:themeColor="text1"/>
                  <w:sz w:val="25"/>
                  <w:szCs w:val="25"/>
                  <w:lang w:val="en-US"/>
                </w:rPr>
                <w:t xml:space="preserve"> </w:t>
              </w:r>
            </w:ins>
            <w:ins w:id="65" w:author="Guilherme Silveira" w:date="2020-05-17T13:14:00Z">
              <w:r w:rsidR="00C847FF">
                <w:rPr>
                  <w:rFonts w:ascii="Arial" w:eastAsia="Arial" w:hAnsi="Arial" w:cs="Arial"/>
                  <w:color w:val="000000" w:themeColor="text1"/>
                  <w:sz w:val="25"/>
                  <w:szCs w:val="25"/>
                  <w:lang w:val="en-US"/>
                </w:rPr>
                <w:t xml:space="preserve">order </w:t>
              </w:r>
              <w:r w:rsidR="00906FFB">
                <w:rPr>
                  <w:rFonts w:ascii="Arial" w:eastAsia="Arial" w:hAnsi="Arial" w:cs="Arial"/>
                  <w:color w:val="000000" w:themeColor="text1"/>
                  <w:sz w:val="25"/>
                  <w:szCs w:val="25"/>
                  <w:lang w:val="en-US"/>
                </w:rPr>
                <w:t>differencing and (G-I) 2</w:t>
              </w:r>
              <w:r w:rsidR="00906FFB" w:rsidRPr="00906FFB">
                <w:rPr>
                  <w:rFonts w:ascii="Arial" w:eastAsia="Arial" w:hAnsi="Arial" w:cs="Arial"/>
                  <w:color w:val="000000" w:themeColor="text1"/>
                  <w:sz w:val="25"/>
                  <w:szCs w:val="25"/>
                  <w:vertAlign w:val="superscript"/>
                  <w:lang w:val="en-US"/>
                  <w:rPrChange w:id="66" w:author="Guilherme Silveira" w:date="2020-05-17T13:14:00Z">
                    <w:rPr>
                      <w:rFonts w:ascii="Arial" w:eastAsia="Arial" w:hAnsi="Arial" w:cs="Arial"/>
                      <w:color w:val="000000" w:themeColor="text1"/>
                      <w:sz w:val="25"/>
                      <w:szCs w:val="25"/>
                      <w:lang w:val="en-US"/>
                    </w:rPr>
                  </w:rPrChange>
                </w:rPr>
                <w:t>nd</w:t>
              </w:r>
              <w:r w:rsidR="00906FFB">
                <w:rPr>
                  <w:rFonts w:ascii="Arial" w:eastAsia="Arial" w:hAnsi="Arial" w:cs="Arial"/>
                  <w:color w:val="000000" w:themeColor="text1"/>
                  <w:sz w:val="25"/>
                  <w:szCs w:val="25"/>
                  <w:lang w:val="en-US"/>
                </w:rPr>
                <w:t xml:space="preserve"> order differencing</w:t>
              </w:r>
              <w:r w:rsidR="00E74BF7">
                <w:rPr>
                  <w:rFonts w:ascii="Arial" w:eastAsia="Arial" w:hAnsi="Arial" w:cs="Arial"/>
                  <w:color w:val="000000" w:themeColor="text1"/>
                  <w:sz w:val="25"/>
                  <w:szCs w:val="25"/>
                  <w:lang w:val="en-US"/>
                </w:rPr>
                <w:t xml:space="preserve">. (A, D and G) </w:t>
              </w:r>
            </w:ins>
            <w:ins w:id="67" w:author="Guilherme Silveira" w:date="2020-05-17T13:15:00Z">
              <w:r w:rsidR="00AF3AFA">
                <w:rPr>
                  <w:rFonts w:ascii="Arial" w:eastAsia="Arial" w:hAnsi="Arial" w:cs="Arial"/>
                  <w:color w:val="000000" w:themeColor="text1"/>
                  <w:sz w:val="25"/>
                  <w:szCs w:val="25"/>
                  <w:lang w:val="en-US"/>
                </w:rPr>
                <w:t xml:space="preserve">time series, (B, E and H) </w:t>
              </w:r>
            </w:ins>
            <w:ins w:id="68" w:author="Guilherme Silveira" w:date="2020-05-17T13:17:00Z">
              <w:r w:rsidR="002C2D7F" w:rsidRPr="002C2D7F">
                <w:rPr>
                  <w:rFonts w:ascii="Arial" w:eastAsia="Arial" w:hAnsi="Arial" w:cs="Arial"/>
                  <w:color w:val="000000" w:themeColor="text1"/>
                  <w:sz w:val="25"/>
                  <w:szCs w:val="25"/>
                  <w:lang w:val="en-US"/>
                </w:rPr>
                <w:t>auto-correlation function</w:t>
              </w:r>
            </w:ins>
            <w:ins w:id="69" w:author="Guilherme Silveira" w:date="2020-05-17T13:16:00Z">
              <w:r w:rsidR="003C02D3">
                <w:rPr>
                  <w:rFonts w:ascii="Arial" w:eastAsia="Arial" w:hAnsi="Arial" w:cs="Arial"/>
                  <w:color w:val="000000" w:themeColor="text1"/>
                  <w:sz w:val="25"/>
                  <w:szCs w:val="25"/>
                  <w:lang w:val="en-US"/>
                </w:rPr>
                <w:t xml:space="preserve">, </w:t>
              </w:r>
            </w:ins>
            <w:ins w:id="70" w:author="Guilherme Silveira" w:date="2020-05-17T13:17:00Z">
              <w:r w:rsidR="00CC25EE">
                <w:rPr>
                  <w:rFonts w:ascii="Arial" w:eastAsia="Arial" w:hAnsi="Arial" w:cs="Arial"/>
                  <w:color w:val="000000" w:themeColor="text1"/>
                  <w:sz w:val="25"/>
                  <w:szCs w:val="25"/>
                  <w:lang w:val="en-US"/>
                </w:rPr>
                <w:t xml:space="preserve">and </w:t>
              </w:r>
            </w:ins>
            <w:ins w:id="71" w:author="Guilherme Silveira" w:date="2020-05-17T13:16:00Z">
              <w:r w:rsidR="003C02D3">
                <w:rPr>
                  <w:rFonts w:ascii="Arial" w:eastAsia="Arial" w:hAnsi="Arial" w:cs="Arial"/>
                  <w:color w:val="000000" w:themeColor="text1"/>
                  <w:sz w:val="25"/>
                  <w:szCs w:val="25"/>
                  <w:lang w:val="en-US"/>
                </w:rPr>
                <w:t>(C, F and I)</w:t>
              </w:r>
            </w:ins>
            <w:ins w:id="72" w:author="Guilherme Silveira" w:date="2020-05-17T13:17:00Z">
              <w:r w:rsidR="00CC25EE">
                <w:rPr>
                  <w:rFonts w:ascii="Arial" w:eastAsia="Arial" w:hAnsi="Arial" w:cs="Arial"/>
                  <w:color w:val="000000" w:themeColor="text1"/>
                  <w:sz w:val="25"/>
                  <w:szCs w:val="25"/>
                  <w:lang w:val="en-US"/>
                </w:rPr>
                <w:t xml:space="preserve"> partial </w:t>
              </w:r>
              <w:r w:rsidR="00CC25EE" w:rsidRPr="00CC25EE">
                <w:rPr>
                  <w:rFonts w:ascii="Arial" w:eastAsia="Arial" w:hAnsi="Arial" w:cs="Arial"/>
                  <w:color w:val="000000" w:themeColor="text1"/>
                  <w:sz w:val="25"/>
                  <w:szCs w:val="25"/>
                  <w:lang w:val="en-US"/>
                </w:rPr>
                <w:t>auto-correlation function</w:t>
              </w:r>
              <w:r w:rsidR="00CC25EE">
                <w:rPr>
                  <w:rFonts w:ascii="Arial" w:eastAsia="Arial" w:hAnsi="Arial" w:cs="Arial"/>
                  <w:color w:val="000000" w:themeColor="text1"/>
                  <w:sz w:val="25"/>
                  <w:szCs w:val="25"/>
                  <w:lang w:val="en-US"/>
                </w:rPr>
                <w:t xml:space="preserve">. With this </w:t>
              </w:r>
              <w:r w:rsidR="00784BF3">
                <w:rPr>
                  <w:rFonts w:ascii="Arial" w:eastAsia="Arial" w:hAnsi="Arial" w:cs="Arial"/>
                  <w:color w:val="000000" w:themeColor="text1"/>
                  <w:sz w:val="25"/>
                  <w:szCs w:val="25"/>
                  <w:lang w:val="en-US"/>
                </w:rPr>
                <w:t xml:space="preserve">was determined a </w:t>
              </w:r>
            </w:ins>
            <w:ins w:id="73" w:author="Guilherme Silveira" w:date="2020-05-17T13:18:00Z">
              <w:r w:rsidR="00DC70D4">
                <w:rPr>
                  <w:rFonts w:ascii="Arial" w:eastAsia="Arial" w:hAnsi="Arial" w:cs="Arial"/>
                  <w:color w:val="000000" w:themeColor="text1"/>
                  <w:sz w:val="25"/>
                  <w:szCs w:val="25"/>
                  <w:lang w:val="en-US"/>
                </w:rPr>
                <w:t>model ARIMA</w:t>
              </w:r>
            </w:ins>
            <w:ins w:id="74" w:author="Guilherme Silveira" w:date="2020-05-17T13:17:00Z">
              <w:r w:rsidR="00784BF3">
                <w:rPr>
                  <w:rFonts w:ascii="Arial" w:eastAsia="Arial" w:hAnsi="Arial" w:cs="Arial"/>
                  <w:color w:val="000000" w:themeColor="text1"/>
                  <w:sz w:val="25"/>
                  <w:szCs w:val="25"/>
                  <w:lang w:val="en-US"/>
                </w:rPr>
                <w:t>(</w:t>
              </w:r>
            </w:ins>
            <w:ins w:id="75" w:author="Guilherme Silveira" w:date="2020-05-17T13:19:00Z">
              <w:r w:rsidR="00DC70D4">
                <w:rPr>
                  <w:rFonts w:ascii="Arial" w:eastAsia="Arial" w:hAnsi="Arial" w:cs="Arial"/>
                  <w:color w:val="000000" w:themeColor="text1"/>
                  <w:sz w:val="25"/>
                  <w:szCs w:val="25"/>
                  <w:lang w:val="en-US"/>
                </w:rPr>
                <w:t xml:space="preserve">p=1, </w:t>
              </w:r>
            </w:ins>
            <w:ins w:id="76" w:author="Guilherme Silveira" w:date="2020-05-17T13:18:00Z">
              <w:r w:rsidR="00784BF3">
                <w:rPr>
                  <w:rFonts w:ascii="Arial" w:eastAsia="Arial" w:hAnsi="Arial" w:cs="Arial"/>
                  <w:color w:val="000000" w:themeColor="text1"/>
                  <w:sz w:val="25"/>
                  <w:szCs w:val="25"/>
                  <w:lang w:val="en-US"/>
                </w:rPr>
                <w:t>d=2</w:t>
              </w:r>
              <w:r w:rsidR="00DC70D4">
                <w:rPr>
                  <w:rFonts w:ascii="Arial" w:eastAsia="Arial" w:hAnsi="Arial" w:cs="Arial"/>
                  <w:color w:val="000000" w:themeColor="text1"/>
                  <w:sz w:val="25"/>
                  <w:szCs w:val="25"/>
                  <w:lang w:val="en-US"/>
                </w:rPr>
                <w:t>, q=1</w:t>
              </w:r>
            </w:ins>
            <w:ins w:id="77" w:author="Guilherme Silveira" w:date="2020-05-17T13:17:00Z">
              <w:r w:rsidR="00784BF3">
                <w:rPr>
                  <w:rFonts w:ascii="Arial" w:eastAsia="Arial" w:hAnsi="Arial" w:cs="Arial"/>
                  <w:color w:val="000000" w:themeColor="text1"/>
                  <w:sz w:val="25"/>
                  <w:szCs w:val="25"/>
                  <w:lang w:val="en-US"/>
                </w:rPr>
                <w:t>)</w:t>
              </w:r>
            </w:ins>
            <w:ins w:id="78" w:author="Guilherme Silveira" w:date="2020-05-17T13:18:00Z">
              <w:r w:rsidR="00DC70D4">
                <w:rPr>
                  <w:rFonts w:ascii="Arial" w:eastAsia="Arial" w:hAnsi="Arial" w:cs="Arial"/>
                  <w:color w:val="000000" w:themeColor="text1"/>
                  <w:sz w:val="25"/>
                  <w:szCs w:val="25"/>
                  <w:lang w:val="en-US"/>
                </w:rPr>
                <w:t>.</w:t>
              </w:r>
            </w:ins>
            <w:ins w:id="79" w:author="Guilherme Silveira" w:date="2020-05-17T13:17:00Z">
              <w:r w:rsidR="00784BF3">
                <w:rPr>
                  <w:rFonts w:ascii="Arial" w:eastAsia="Arial" w:hAnsi="Arial" w:cs="Arial"/>
                  <w:color w:val="000000" w:themeColor="text1"/>
                  <w:sz w:val="25"/>
                  <w:szCs w:val="25"/>
                  <w:lang w:val="en-US"/>
                </w:rPr>
                <w:t xml:space="preserve"> </w:t>
              </w:r>
            </w:ins>
            <w:del w:id="80" w:author="Guilherme Silveira" w:date="2020-05-17T13:12:00Z">
              <w:r w:rsidRPr="00C27461" w:rsidDel="00A82F54">
                <w:rPr>
                  <w:rFonts w:ascii="Arial" w:eastAsia="Arial" w:hAnsi="Arial" w:cs="Arial"/>
                  <w:color w:val="000000" w:themeColor="text1"/>
                  <w:sz w:val="25"/>
                  <w:szCs w:val="25"/>
                  <w:lang w:val="en-US"/>
                </w:rPr>
                <w:delText xml:space="preserve">Residual Graph: residual errors are close to an average of zero (line). (B) Histogram graph: this density graph suggests normal distribution of the data from the adjusted model. (C) Normal QQ graph: the points (quantile) are aligned with the red line, testing the model. (D) ACF Graph: shows residual errors that are not automatically correlated. Testing parameter d (number of non-seasonal differences that was used in the model). </w:delText>
              </w:r>
            </w:del>
            <w:r w:rsidRPr="00C27461">
              <w:rPr>
                <w:rFonts w:ascii="Arial" w:eastAsia="Arial" w:hAnsi="Arial" w:cs="Arial"/>
                <w:color w:val="000000" w:themeColor="text1"/>
                <w:sz w:val="25"/>
                <w:szCs w:val="25"/>
                <w:lang w:val="en-US"/>
              </w:rPr>
              <w:t>(</w:t>
            </w:r>
            <w:del w:id="81" w:author="Guilherme Silveira" w:date="2020-05-17T13:15:00Z">
              <w:r w:rsidRPr="00C27461" w:rsidDel="003C02D3">
                <w:rPr>
                  <w:rFonts w:ascii="Arial" w:eastAsia="Arial" w:hAnsi="Arial" w:cs="Arial"/>
                  <w:color w:val="000000" w:themeColor="text1"/>
                  <w:sz w:val="25"/>
                  <w:szCs w:val="25"/>
                  <w:lang w:val="en-US"/>
                </w:rPr>
                <w:delText>E</w:delText>
              </w:r>
            </w:del>
            <w:ins w:id="82" w:author="Guilherme Silveira" w:date="2020-05-17T13:15:00Z">
              <w:r w:rsidR="003C02D3">
                <w:rPr>
                  <w:rFonts w:ascii="Arial" w:eastAsia="Arial" w:hAnsi="Arial" w:cs="Arial"/>
                  <w:color w:val="000000" w:themeColor="text1"/>
                  <w:sz w:val="25"/>
                  <w:szCs w:val="25"/>
                  <w:lang w:val="en-US"/>
                </w:rPr>
                <w:t>J</w:t>
              </w:r>
            </w:ins>
            <w:r w:rsidRPr="00C27461">
              <w:rPr>
                <w:rFonts w:ascii="Arial" w:eastAsia="Arial" w:hAnsi="Arial" w:cs="Arial"/>
                <w:color w:val="000000" w:themeColor="text1"/>
                <w:sz w:val="25"/>
                <w:szCs w:val="25"/>
                <w:lang w:val="en-US"/>
              </w:rPr>
              <w:t>) Adjustment of forecast and data that have been observed.</w:t>
            </w:r>
          </w:p>
          <w:p w14:paraId="0E075A0B" w14:textId="77777777" w:rsidR="00C05115" w:rsidRDefault="00C05115" w:rsidP="004B3E7B">
            <w:pPr>
              <w:spacing w:line="360" w:lineRule="auto"/>
              <w:jc w:val="both"/>
              <w:rPr>
                <w:rFonts w:ascii="Arial" w:eastAsia="Arial" w:hAnsi="Arial" w:cs="Arial"/>
                <w:color w:val="000000" w:themeColor="text1"/>
                <w:sz w:val="24"/>
                <w:szCs w:val="24"/>
                <w:lang w:val="en-US"/>
              </w:rPr>
            </w:pPr>
          </w:p>
          <w:p w14:paraId="26672247"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183B146E"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5E19D058"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3EB713CD" w14:textId="2D8B8FD6" w:rsidR="00CE0D90" w:rsidRDefault="00CE0D90" w:rsidP="004B3E7B">
            <w:pPr>
              <w:spacing w:line="360" w:lineRule="auto"/>
              <w:jc w:val="both"/>
              <w:rPr>
                <w:rFonts w:ascii="Arial" w:eastAsia="Arial" w:hAnsi="Arial" w:cs="Arial"/>
                <w:color w:val="000000" w:themeColor="text1"/>
                <w:sz w:val="24"/>
                <w:szCs w:val="24"/>
                <w:lang w:val="en-US"/>
              </w:rPr>
            </w:pP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6323EAE8" w:rsidR="006C34B2" w:rsidRDefault="00E24A7C" w:rsidP="004B3E7B">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(hab</w:t>
      </w:r>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14:paraId="33595709" w14:textId="54BB557A" w:rsidR="00174F13" w:rsidRDefault="00174F13" w:rsidP="004B3E7B">
      <w:pPr>
        <w:spacing w:after="0" w:line="360" w:lineRule="auto"/>
        <w:jc w:val="both"/>
        <w:rPr>
          <w:rFonts w:ascii="Arial" w:hAnsi="Arial" w:cs="Arial"/>
          <w:sz w:val="24"/>
          <w:szCs w:val="24"/>
          <w:lang w:val="en-US"/>
        </w:rPr>
      </w:pPr>
    </w:p>
    <w:p w14:paraId="31CB1405" w14:textId="5648D2D3"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SARS-Cov-2</w:t>
      </w:r>
      <w:r w:rsidR="00BF2F70">
        <w:rPr>
          <w:rFonts w:ascii="Arial" w:eastAsia="Arial" w:hAnsi="Arial" w:cs="Arial"/>
          <w:sz w:val="24"/>
          <w:szCs w:val="24"/>
          <w:lang w:val="en-US"/>
        </w:rPr>
        <w:t xml:space="preserve"> </w:t>
      </w:r>
      <w:r w:rsidRPr="00791A54">
        <w:rPr>
          <w:rFonts w:ascii="Arial" w:hAnsi="Arial" w:cs="Arial"/>
          <w:sz w:val="24"/>
          <w:szCs w:val="24"/>
          <w:lang w:val="en-US"/>
        </w:rPr>
        <w:t xml:space="preserve">that is transmitted directly from human to human, </w:t>
      </w:r>
      <w:commentRangeStart w:id="83"/>
      <w:r w:rsidRPr="00791A54">
        <w:rPr>
          <w:rFonts w:ascii="Arial" w:hAnsi="Arial" w:cs="Arial"/>
          <w:sz w:val="24"/>
          <w:szCs w:val="24"/>
          <w:lang w:val="en-US"/>
        </w:rPr>
        <w:t xml:space="preserve">we seek to understand whether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can help in understanding the pandemic.</w:t>
      </w:r>
      <w:commentRangeEnd w:id="83"/>
      <w:r w:rsidR="008C03A3">
        <w:rPr>
          <w:rStyle w:val="Refdecomentrio"/>
          <w:rFonts w:ascii="Arial" w:hAnsi="Arial"/>
        </w:rPr>
        <w:commentReference w:id="83"/>
      </w:r>
      <w:r w:rsidRPr="00791A54">
        <w:rPr>
          <w:rFonts w:ascii="Arial" w:hAnsi="Arial" w:cs="Arial"/>
          <w:sz w:val="24"/>
          <w:szCs w:val="24"/>
          <w:lang w:val="en-US"/>
        </w:rPr>
        <w:t xml:space="preserve"> </w:t>
      </w:r>
      <w:commentRangeStart w:id="84"/>
      <w:r w:rsidRPr="00791A54">
        <w:rPr>
          <w:rFonts w:ascii="Arial" w:hAnsi="Arial" w:cs="Arial"/>
          <w:sz w:val="24"/>
          <w:szCs w:val="24"/>
          <w:lang w:val="en-US"/>
        </w:rPr>
        <w:t>The analyzed database has 486 municipalities (8.7% of the cities in Brazil) of the 26 states of the federation, plus the Federal District</w:t>
      </w:r>
      <w:commentRangeEnd w:id="84"/>
      <w:r w:rsidR="008C03A3">
        <w:rPr>
          <w:rStyle w:val="Refdecomentrio"/>
          <w:rFonts w:ascii="Arial" w:hAnsi="Arial"/>
        </w:rPr>
        <w:commentReference w:id="84"/>
      </w:r>
      <w:r w:rsidRPr="00791A54">
        <w:rPr>
          <w:rFonts w:ascii="Arial" w:hAnsi="Arial" w:cs="Arial"/>
          <w:sz w:val="24"/>
          <w:szCs w:val="24"/>
          <w:lang w:val="en-US"/>
        </w:rPr>
        <w:t>, which until April 22, 2020 had at least 1 confirmed infection, totaling 44,397 ( 0.02% of the Brazilian population) cases of COVID-19. 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91A54" w14:paraId="0B489803" w14:textId="77777777" w:rsidTr="536C85DE">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rPr>
              <w:drawing>
                <wp:inline distT="0" distB="0" distL="0" distR="0" wp14:anchorId="3719EBA8" wp14:editId="3186C491">
                  <wp:extent cx="5400040" cy="2258060"/>
                  <wp:effectExtent l="0" t="0" r="0" b="8890"/>
                  <wp:docPr id="1156746807"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0">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00791A54" w:rsidRPr="00826389" w14:paraId="41DE0EA7" w14:textId="77777777" w:rsidTr="536C85DE">
        <w:tc>
          <w:tcPr>
            <w:tcW w:w="8494" w:type="dxa"/>
          </w:tcPr>
          <w:p w14:paraId="7AFC733E" w14:textId="41DAF31C" w:rsidR="00791A54" w:rsidRDefault="00FE3ADE" w:rsidP="004B3E7B">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773A2E84" w:rsidR="00FE3ADE" w:rsidRDefault="00CC71DC" w:rsidP="004B3E7B">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r w:rsidR="008C03A3">
        <w:rPr>
          <w:rFonts w:ascii="Arial" w:hAnsi="Arial" w:cs="Arial"/>
          <w:sz w:val="24"/>
          <w:szCs w:val="24"/>
          <w:lang w:val="en-US"/>
        </w:rPr>
        <w:t>be correlated with incidence and fatality rate</w:t>
      </w:r>
      <w:r w:rsidRPr="00CC71DC">
        <w:rPr>
          <w:rFonts w:ascii="Arial" w:hAnsi="Arial" w:cs="Arial"/>
          <w:sz w:val="24"/>
          <w:szCs w:val="24"/>
          <w:lang w:val="en-US"/>
        </w:rPr>
        <w:t xml:space="preserve">, characteristics such as the age of the </w:t>
      </w:r>
      <w:ins w:id="85" w:author="Guilherme Silveira" w:date="2020-05-14T10:24:00Z">
        <w:r w:rsidR="00CF5D30" w:rsidRPr="00CF5D30">
          <w:rPr>
            <w:rFonts w:ascii="Arial" w:hAnsi="Arial" w:cs="Arial"/>
            <w:sz w:val="24"/>
            <w:szCs w:val="24"/>
            <w:lang w:val="en-US"/>
          </w:rPr>
          <w:t>residents</w:t>
        </w:r>
      </w:ins>
      <w:commentRangeStart w:id="86"/>
      <w:del w:id="87" w:author="Guilherme Silveira" w:date="2020-05-14T10:24:00Z">
        <w:r w:rsidRPr="00CC71DC" w:rsidDel="00CF5D30">
          <w:rPr>
            <w:rFonts w:ascii="Arial" w:hAnsi="Arial" w:cs="Arial"/>
            <w:sz w:val="24"/>
            <w:szCs w:val="24"/>
            <w:lang w:val="en-US"/>
          </w:rPr>
          <w:delText>inhabitants</w:delText>
        </w:r>
        <w:commentRangeEnd w:id="86"/>
        <w:r w:rsidR="008C03A3" w:rsidDel="00CF5D30">
          <w:rPr>
            <w:rStyle w:val="Refdecomentrio"/>
            <w:rFonts w:ascii="Arial" w:hAnsi="Arial"/>
          </w:rPr>
          <w:commentReference w:id="86"/>
        </w:r>
      </w:del>
      <w:r w:rsidRPr="00CC71DC">
        <w:rPr>
          <w:rFonts w:ascii="Arial" w:hAnsi="Arial" w:cs="Arial"/>
          <w:sz w:val="24"/>
          <w:szCs w:val="24"/>
          <w:lang w:val="en-US"/>
        </w:rPr>
        <w:t xml:space="preserve">,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(hab</w:t>
      </w:r>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w:t>
      </w:r>
      <w:commentRangeStart w:id="88"/>
      <w:r w:rsidRPr="00CC71DC">
        <w:rPr>
          <w:rFonts w:ascii="Arial" w:hAnsi="Arial" w:cs="Arial"/>
          <w:sz w:val="24"/>
          <w:szCs w:val="24"/>
          <w:lang w:val="en-US"/>
        </w:rPr>
        <w:t xml:space="preserve">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(Figure 2A). In the cities that present cases of COVID-19, the distribution of age groups is the same as the general distribution in Brazil (Figure 2B). In the present study, the age ranges of the population in the affected cities were grouped (Figure 2C),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2D) will be used for the analysis of correlation with the COVID-19 case rate. It is possible to observe that there is no difference between the age distribution in the total Brazilian municipalities (Figure 3A) and in the affected municipalities (Figure 3B).</w:t>
      </w:r>
      <w:commentRangeEnd w:id="88"/>
      <w:r w:rsidR="00510FA9">
        <w:rPr>
          <w:rStyle w:val="Refdecomentrio"/>
          <w:rFonts w:ascii="Arial" w:hAnsi="Arial"/>
        </w:rPr>
        <w:commentReference w:id="88"/>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C71DC" w14:paraId="4B28E324" w14:textId="77777777" w:rsidTr="536C85DE">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rPr>
              <w:lastRenderedPageBreak/>
              <w:drawing>
                <wp:inline distT="0" distB="0" distL="0" distR="0" wp14:anchorId="7FDB6596" wp14:editId="1180FB78">
                  <wp:extent cx="5400040" cy="4227195"/>
                  <wp:effectExtent l="0" t="0" r="0" b="1905"/>
                  <wp:docPr id="52394433"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1">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00CC71DC" w:rsidRPr="00826389" w14:paraId="3914233F" w14:textId="77777777" w:rsidTr="536C85DE">
        <w:tc>
          <w:tcPr>
            <w:tcW w:w="8494" w:type="dxa"/>
          </w:tcPr>
          <w:p w14:paraId="7A9ECC64" w14:textId="1F30E106" w:rsidR="00CC71DC" w:rsidRDefault="00001F0B" w:rsidP="004B3E7B">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292A10" w14:textId="3DE99BAD" w:rsidR="00BE54D1" w:rsidRDefault="00995E13" w:rsidP="004B3E7B">
      <w:pPr>
        <w:spacing w:after="0" w:line="360" w:lineRule="auto"/>
        <w:ind w:firstLine="426"/>
        <w:jc w:val="both"/>
        <w:rPr>
          <w:rFonts w:ascii="Arial" w:hAnsi="Arial" w:cs="Arial"/>
          <w:sz w:val="24"/>
          <w:szCs w:val="24"/>
          <w:lang w:val="en-US"/>
        </w:rPr>
      </w:pPr>
      <w:commentRangeStart w:id="89"/>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commentRangeEnd w:id="89"/>
      <w:r w:rsidR="003D2BB7">
        <w:rPr>
          <w:rStyle w:val="Refdecomentrio"/>
          <w:rFonts w:ascii="Arial" w:hAnsi="Arial"/>
        </w:rPr>
        <w:commentReference w:id="89"/>
      </w: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95E13" w14:paraId="30C352F3" w14:textId="77777777" w:rsidTr="536C85DE">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rPr>
              <w:lastRenderedPageBreak/>
              <w:drawing>
                <wp:inline distT="0" distB="0" distL="0" distR="0" wp14:anchorId="4F4EBE18" wp14:editId="3D944D98">
                  <wp:extent cx="5400040" cy="1210310"/>
                  <wp:effectExtent l="0" t="0" r="0" b="8890"/>
                  <wp:docPr id="1067792055"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2">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00995E13" w:rsidRPr="00826389" w14:paraId="748D423E" w14:textId="77777777" w:rsidTr="536C85DE">
        <w:tc>
          <w:tcPr>
            <w:tcW w:w="8494" w:type="dxa"/>
          </w:tcPr>
          <w:p w14:paraId="5051FE15" w14:textId="110F142E" w:rsidR="00995E13" w:rsidRDefault="00A63AE9" w:rsidP="004B3E7B">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similar to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300AE13F"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(hab</w:t>
      </w:r>
      <w:r w:rsidRPr="00D546BF">
        <w:rPr>
          <w:rFonts w:ascii="Arial" w:hAnsi="Arial" w:cs="Arial"/>
          <w:sz w:val="24"/>
          <w:szCs w:val="24"/>
          <w:lang w:val="en-US"/>
        </w:rPr>
        <w:t xml:space="preserve"> / km²) in the municipalities. As expected, in cities with COVID-19 reports, we observed that the </w:t>
      </w:r>
      <w:commentRangeStart w:id="90"/>
      <w:r w:rsidRPr="00D546BF">
        <w:rPr>
          <w:rFonts w:ascii="Arial" w:hAnsi="Arial" w:cs="Arial"/>
          <w:sz w:val="24"/>
          <w:szCs w:val="24"/>
          <w:lang w:val="en-US"/>
        </w:rPr>
        <w:t xml:space="preserve">demographic density </w:t>
      </w:r>
      <w:r w:rsidR="002E576F">
        <w:rPr>
          <w:rFonts w:ascii="Arial" w:hAnsi="Arial" w:cs="Arial"/>
          <w:sz w:val="24"/>
          <w:szCs w:val="24"/>
          <w:lang w:val="en-US"/>
        </w:rPr>
        <w:t>(hab</w:t>
      </w:r>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The cities analyzed, therefore, are more densely populated than the national average, which is 23.8 </w:t>
      </w:r>
      <w:r w:rsidR="002E576F">
        <w:rPr>
          <w:rFonts w:ascii="Arial" w:hAnsi="Arial" w:cs="Arial"/>
          <w:sz w:val="24"/>
          <w:szCs w:val="24"/>
          <w:lang w:val="en-US"/>
        </w:rPr>
        <w:t>hab</w:t>
      </w:r>
      <w:r w:rsidRPr="00D546BF">
        <w:rPr>
          <w:rFonts w:ascii="Arial" w:hAnsi="Arial" w:cs="Arial"/>
          <w:sz w:val="24"/>
          <w:szCs w:val="24"/>
          <w:lang w:val="en-US"/>
        </w:rPr>
        <w:t>/km².</w:t>
      </w:r>
      <w:commentRangeEnd w:id="90"/>
      <w:r w:rsidR="003D2BB7">
        <w:rPr>
          <w:rStyle w:val="Refdecomentrio"/>
          <w:rFonts w:ascii="Arial" w:hAnsi="Arial"/>
        </w:rPr>
        <w:commentReference w:id="90"/>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72C8C" w14:paraId="0A6E325D" w14:textId="77777777" w:rsidTr="536C85DE">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rPr>
              <w:lastRenderedPageBreak/>
              <w:drawing>
                <wp:inline distT="0" distB="0" distL="0" distR="0" wp14:anchorId="1FF89622" wp14:editId="505BD225">
                  <wp:extent cx="5400040" cy="5391152"/>
                  <wp:effectExtent l="0" t="0" r="0" b="0"/>
                  <wp:docPr id="218305854" name="Imagem 4"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a:extLst>
                              <a:ext uri="{28A0092B-C50C-407E-A947-70E740481C1C}">
                                <a14:useLocalDpi xmlns:a14="http://schemas.microsoft.com/office/drawing/2010/main" val="0"/>
                              </a:ext>
                            </a:extLst>
                          </a:blip>
                          <a:stretch>
                            <a:fillRect/>
                          </a:stretch>
                        </pic:blipFill>
                        <pic:spPr>
                          <a:xfrm>
                            <a:off x="0" y="0"/>
                            <a:ext cx="5400040" cy="5391152"/>
                          </a:xfrm>
                          <a:prstGeom prst="rect">
                            <a:avLst/>
                          </a:prstGeom>
                        </pic:spPr>
                      </pic:pic>
                    </a:graphicData>
                  </a:graphic>
                </wp:inline>
              </w:drawing>
            </w:r>
          </w:p>
        </w:tc>
      </w:tr>
      <w:tr w:rsidR="00072C8C" w:rsidRPr="00826389" w14:paraId="4433F4AE" w14:textId="77777777" w:rsidTr="536C85DE">
        <w:tc>
          <w:tcPr>
            <w:tcW w:w="8494" w:type="dxa"/>
          </w:tcPr>
          <w:p w14:paraId="408EDFFE" w14:textId="0B45250F" w:rsidR="00072C8C" w:rsidRDefault="00713AB4" w:rsidP="004B3E7B">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(hab</w:t>
            </w:r>
            <w:r w:rsidRPr="00713AB4">
              <w:rPr>
                <w:rFonts w:ascii="Arial" w:hAnsi="Arial" w:cs="Arial"/>
                <w:sz w:val="24"/>
                <w:szCs w:val="24"/>
                <w:lang w:val="en-US"/>
              </w:rPr>
              <w:t xml:space="preserve"> / km²) in four quantiles, 0.39 to 55.085 (A); 55.085 to 167.315 (B); 167.315 to 602.5475 (C); 602.5475 to 13024.56 (D).</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5AECE440"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healthy and long life (measured by life expectancy); education</w:t>
      </w:r>
      <w:r w:rsidR="00670C91">
        <w:rPr>
          <w:rFonts w:ascii="Arial" w:hAnsi="Arial" w:cs="Arial"/>
          <w:sz w:val="24"/>
          <w:szCs w:val="24"/>
          <w:lang w:val="en-US"/>
        </w:rPr>
        <w:t>/</w:t>
      </w:r>
      <w:r w:rsidRPr="006B74B8">
        <w:rPr>
          <w:rFonts w:ascii="Arial" w:hAnsi="Arial" w:cs="Arial"/>
          <w:sz w:val="24"/>
          <w:szCs w:val="24"/>
          <w:lang w:val="en-US"/>
        </w:rPr>
        <w:t>access to knowledge (calculated using the average schooling of adults and the expected years of schooling for children of school age); and income</w:t>
      </w:r>
      <w:r w:rsidR="00670C91">
        <w:rPr>
          <w:rFonts w:ascii="Arial" w:hAnsi="Arial" w:cs="Arial"/>
          <w:sz w:val="24"/>
          <w:szCs w:val="24"/>
          <w:lang w:val="en-US"/>
        </w:rPr>
        <w:t>/</w:t>
      </w:r>
      <w:commentRangeStart w:id="91"/>
      <w:r w:rsidRPr="006B74B8">
        <w:rPr>
          <w:rFonts w:ascii="Arial" w:hAnsi="Arial" w:cs="Arial"/>
          <w:sz w:val="24"/>
          <w:szCs w:val="24"/>
          <w:lang w:val="en-US"/>
        </w:rPr>
        <w:t>standard of living</w:t>
      </w:r>
      <w:commentRangeEnd w:id="91"/>
      <w:r w:rsidR="00670C91">
        <w:rPr>
          <w:rStyle w:val="Refdecomentrio"/>
          <w:rFonts w:ascii="Arial" w:hAnsi="Arial"/>
        </w:rPr>
        <w:commentReference w:id="91"/>
      </w:r>
      <w:r w:rsidRPr="006B74B8">
        <w:rPr>
          <w:rFonts w:ascii="Arial" w:hAnsi="Arial" w:cs="Arial"/>
          <w:sz w:val="24"/>
          <w:szCs w:val="24"/>
          <w:lang w:val="en-US"/>
        </w:rPr>
        <w:t xml:space="preserve"> (measured by Gross Domestic Income per capita). The global Brazilian HDI for 2013 was 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w:t>
      </w:r>
      <w:r w:rsidRPr="006B74B8">
        <w:rPr>
          <w:rFonts w:ascii="Arial" w:hAnsi="Arial" w:cs="Arial"/>
          <w:sz w:val="24"/>
          <w:szCs w:val="24"/>
          <w:lang w:val="en-US"/>
        </w:rPr>
        <w:lastRenderedPageBreak/>
        <w:t xml:space="preserve">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number of minimum wages [R $ 975.00] per month per capita for formal workers, in Brazil was 1.48 (R$ 1,443.10)</w:t>
      </w:r>
      <w:r w:rsidR="00670C91">
        <w:rPr>
          <w:rFonts w:ascii="Arial" w:hAnsi="Arial" w:cs="Arial"/>
          <w:sz w:val="24"/>
          <w:szCs w:val="24"/>
          <w:lang w:val="en-US"/>
        </w:rPr>
        <w:t xml:space="preserve"> for</w:t>
      </w:r>
      <w:r w:rsidR="00670C91" w:rsidRPr="006B74B8">
        <w:rPr>
          <w:rFonts w:ascii="Arial" w:hAnsi="Arial" w:cs="Arial"/>
          <w:sz w:val="24"/>
          <w:szCs w:val="24"/>
          <w:lang w:val="en-US"/>
        </w:rPr>
        <w:t xml:space="preserve"> 2017 (last year measured)</w:t>
      </w:r>
      <w:r w:rsidRPr="006B74B8">
        <w:rPr>
          <w:rFonts w:ascii="Arial" w:hAnsi="Arial" w:cs="Arial"/>
          <w:sz w:val="24"/>
          <w:szCs w:val="24"/>
          <w:lang w:val="en-US"/>
        </w:rPr>
        <w:t xml:space="preserve">.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536C85DE">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rPr>
              <w:drawing>
                <wp:inline distT="0" distB="0" distL="0" distR="0" wp14:anchorId="5978B69F" wp14:editId="245025C2">
                  <wp:extent cx="3599695" cy="3599695"/>
                  <wp:effectExtent l="0" t="0" r="1270" b="1270"/>
                  <wp:docPr id="1705062098" name="Imagem 5"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99695" cy="3599695"/>
                          </a:xfrm>
                          <a:prstGeom prst="rect">
                            <a:avLst/>
                          </a:prstGeom>
                        </pic:spPr>
                      </pic:pic>
                    </a:graphicData>
                  </a:graphic>
                </wp:inline>
              </w:drawing>
            </w:r>
          </w:p>
        </w:tc>
      </w:tr>
      <w:tr w:rsidR="006B74B8" w:rsidRPr="00826389" w14:paraId="307B6CDD" w14:textId="77777777" w:rsidTr="536C85DE">
        <w:tc>
          <w:tcPr>
            <w:tcW w:w="8494" w:type="dxa"/>
          </w:tcPr>
          <w:p w14:paraId="4B0F995D" w14:textId="686244C0"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w:t>
            </w:r>
            <w:commentRangeStart w:id="92"/>
            <w:r w:rsidRPr="0030134E">
              <w:rPr>
                <w:rFonts w:ascii="Arial" w:hAnsi="Arial" w:cs="Arial"/>
                <w:b/>
                <w:bCs/>
                <w:sz w:val="24"/>
                <w:szCs w:val="24"/>
                <w:lang w:val="en-US"/>
              </w:rPr>
              <w:t xml:space="preserve">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w:t>
            </w:r>
            <w:commentRangeEnd w:id="92"/>
            <w:r w:rsidR="00670C91">
              <w:rPr>
                <w:rStyle w:val="Refdecomentrio"/>
                <w:rFonts w:ascii="Arial" w:hAnsi="Arial"/>
              </w:rPr>
              <w:commentReference w:id="92"/>
            </w:r>
            <w:r w:rsidRPr="0006677D">
              <w:rPr>
                <w:rFonts w:ascii="Arial" w:hAnsi="Arial" w:cs="Arial"/>
                <w:sz w:val="24"/>
                <w:szCs w:val="24"/>
                <w:lang w:val="en-US"/>
              </w:rPr>
              <w:t>(A) MHDI and income (number of minimum wages [R $ 975.00]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30C7575C"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7A739AED" w:rsidRP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B28B2" w14:paraId="4AB91C57" w14:textId="77777777" w:rsidTr="536C85DE">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rPr>
              <w:lastRenderedPageBreak/>
              <w:drawing>
                <wp:inline distT="0" distB="0" distL="0" distR="0" wp14:anchorId="30AB986A" wp14:editId="6A035E00">
                  <wp:extent cx="5400040" cy="6751322"/>
                  <wp:effectExtent l="0" t="0" r="0" b="0"/>
                  <wp:docPr id="2053295660"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001B28B2" w:rsidRPr="00826389" w14:paraId="0676605B" w14:textId="77777777" w:rsidTr="536C85DE">
        <w:tc>
          <w:tcPr>
            <w:tcW w:w="8494" w:type="dxa"/>
          </w:tcPr>
          <w:p w14:paraId="3A811E5B" w14:textId="23E19365" w:rsidR="001B28B2" w:rsidRDefault="00635042" w:rsidP="004B3E7B">
            <w:pPr>
              <w:spacing w:line="360" w:lineRule="auto"/>
              <w:jc w:val="both"/>
              <w:rPr>
                <w:rFonts w:ascii="Arial" w:hAnsi="Arial" w:cs="Arial"/>
                <w:sz w:val="24"/>
                <w:szCs w:val="24"/>
                <w:lang w:val="en-US"/>
              </w:rPr>
            </w:pPr>
            <w:commentRangeStart w:id="93"/>
            <w:r w:rsidRPr="00635042">
              <w:rPr>
                <w:rFonts w:ascii="Arial" w:hAnsi="Arial" w:cs="Arial"/>
                <w:b/>
                <w:bCs/>
                <w:sz w:val="24"/>
                <w:szCs w:val="24"/>
                <w:lang w:val="en-US"/>
              </w:rPr>
              <w:t xml:space="preserve">Figure 07. </w:t>
            </w:r>
            <w:commentRangeEnd w:id="93"/>
            <w:r w:rsidR="0011474B">
              <w:rPr>
                <w:rStyle w:val="Refdecomentrio"/>
                <w:rFonts w:ascii="Arial" w:hAnsi="Arial"/>
              </w:rPr>
              <w:commentReference w:id="93"/>
            </w:r>
            <w:r w:rsidRPr="00635042">
              <w:rPr>
                <w:rFonts w:ascii="Arial" w:hAnsi="Arial" w:cs="Arial"/>
                <w:b/>
                <w:bCs/>
                <w:sz w:val="24"/>
                <w:szCs w:val="24"/>
                <w:lang w:val="en-US"/>
              </w:rPr>
              <w:t>There is no correlation between the demographic indices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(hab</w:t>
            </w:r>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w:t>
            </w:r>
            <w:r w:rsidRPr="00635042">
              <w:rPr>
                <w:rFonts w:ascii="Arial" w:hAnsi="Arial" w:cs="Arial"/>
                <w:sz w:val="24"/>
                <w:szCs w:val="24"/>
                <w:lang w:val="en-US"/>
              </w:rPr>
              <w:lastRenderedPageBreak/>
              <w:t>Q)% of young adults (H and R)% of adults (I and S)% of elderly (J and T).</w:t>
            </w:r>
            <w:r w:rsidR="00913CBA" w:rsidRPr="00913CBA">
              <w:rPr>
                <w:lang w:val="en-US"/>
              </w:rPr>
              <w:t xml:space="preserve"> </w:t>
            </w:r>
            <w:r w:rsidR="00913CBA" w:rsidRP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5B52693A"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Once determined some of the characteristics of the cities that present cases of COVID-19, using the time series of confirmed cases, deaths and the confirmed index for 100k inhabitants,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07C7FCB2" w:rsidR="00A1530E" w:rsidRPr="002F37F9" w:rsidRDefault="00A1530E" w:rsidP="004B3E7B">
      <w:pPr>
        <w:pStyle w:val="PargrafodaLista"/>
        <w:numPr>
          <w:ilvl w:val="0"/>
          <w:numId w:val="2"/>
        </w:numPr>
        <w:spacing w:after="0" w:line="360" w:lineRule="auto"/>
        <w:ind w:left="426"/>
        <w:jc w:val="both"/>
        <w:rPr>
          <w:rFonts w:ascii="Arial" w:hAnsi="Arial" w:cs="Arial"/>
          <w:sz w:val="24"/>
          <w:szCs w:val="24"/>
          <w:lang w:val="en-US"/>
        </w:rPr>
      </w:pPr>
      <w:commentRangeStart w:id="94"/>
      <w:r w:rsidRPr="002F37F9">
        <w:rPr>
          <w:rFonts w:ascii="Arial" w:hAnsi="Arial" w:cs="Arial"/>
          <w:sz w:val="24"/>
          <w:szCs w:val="24"/>
          <w:lang w:val="en-US"/>
        </w:rPr>
        <w:t xml:space="preserve">Until </w:t>
      </w:r>
      <w:r w:rsidR="00A9093F" w:rsidRPr="002F7669">
        <w:rPr>
          <w:rFonts w:ascii="Arial" w:eastAsia="Arial" w:hAnsi="Arial" w:cs="Arial"/>
          <w:color w:val="000000" w:themeColor="text1"/>
          <w:sz w:val="24"/>
          <w:szCs w:val="24"/>
          <w:highlight w:val="yellow"/>
          <w:lang w:val="en-US"/>
        </w:rPr>
        <w:t>April 22, 2020</w:t>
      </w:r>
      <w:r w:rsidRPr="002F37F9">
        <w:rPr>
          <w:rFonts w:ascii="Arial" w:hAnsi="Arial" w:cs="Arial"/>
          <w:sz w:val="24"/>
          <w:szCs w:val="24"/>
          <w:lang w:val="en-US"/>
        </w:rPr>
        <w:t xml:space="preserve">, the evolution model allows predicting </w:t>
      </w:r>
      <w:r w:rsidR="00E45756" w:rsidRPr="00CA2EC7">
        <w:rPr>
          <w:rFonts w:ascii="Arial" w:hAnsi="Arial" w:cs="Arial"/>
          <w:sz w:val="24"/>
          <w:szCs w:val="24"/>
          <w:highlight w:val="yellow"/>
          <w:lang w:val="en-US"/>
        </w:rPr>
        <w:t>427,765</w:t>
      </w:r>
      <w:r w:rsidRPr="002F37F9">
        <w:rPr>
          <w:rFonts w:ascii="Arial" w:hAnsi="Arial" w:cs="Arial"/>
          <w:sz w:val="24"/>
          <w:szCs w:val="24"/>
          <w:lang w:val="en-US"/>
        </w:rPr>
        <w:t xml:space="preserve"> to </w:t>
      </w:r>
      <w:r w:rsidR="00E45756" w:rsidRPr="00CA2EC7">
        <w:rPr>
          <w:rFonts w:ascii="Arial" w:hAnsi="Arial" w:cs="Arial"/>
          <w:sz w:val="24"/>
          <w:szCs w:val="24"/>
          <w:highlight w:val="yellow"/>
          <w:lang w:val="en-US"/>
        </w:rPr>
        <w:t>496,005</w:t>
      </w:r>
      <w:r w:rsidRPr="002F37F9">
        <w:rPr>
          <w:rFonts w:ascii="Arial" w:hAnsi="Arial" w:cs="Arial"/>
          <w:sz w:val="24"/>
          <w:szCs w:val="24"/>
          <w:lang w:val="en-US"/>
        </w:rPr>
        <w:t xml:space="preserve"> confirmed cases.</w:t>
      </w:r>
      <w:commentRangeEnd w:id="94"/>
      <w:r w:rsidR="0011474B">
        <w:rPr>
          <w:rStyle w:val="Refdecomentrio"/>
          <w:rFonts w:ascii="Arial" w:hAnsi="Arial"/>
        </w:rPr>
        <w:commentReference w:id="94"/>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59FCB73F" w14:textId="4A5A7063" w:rsidR="006C34B2" w:rsidRPr="002F37F9" w:rsidRDefault="006C34B2" w:rsidP="004B3E7B">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00177AA8" w:rsidRPr="002F7669">
        <w:rPr>
          <w:rFonts w:ascii="Arial" w:eastAsia="Arial" w:hAnsi="Arial" w:cs="Arial"/>
          <w:color w:val="000000" w:themeColor="text1"/>
          <w:sz w:val="24"/>
          <w:szCs w:val="24"/>
          <w:highlight w:val="yellow"/>
          <w:lang w:val="en-US"/>
        </w:rPr>
        <w:t>April 22, 2020</w:t>
      </w:r>
      <w:r w:rsidR="00177AA8" w:rsidRPr="002F37F9">
        <w:rPr>
          <w:rFonts w:ascii="Arial" w:hAnsi="Arial" w:cs="Arial"/>
          <w:sz w:val="24"/>
          <w:szCs w:val="24"/>
          <w:lang w:val="en-US"/>
        </w:rPr>
        <w:t xml:space="preserve"> </w:t>
      </w:r>
      <w:r w:rsidRPr="002F37F9">
        <w:rPr>
          <w:rFonts w:ascii="Arial" w:hAnsi="Arial" w:cs="Arial"/>
          <w:sz w:val="24"/>
          <w:szCs w:val="24"/>
          <w:lang w:val="en-US"/>
        </w:rPr>
        <w:t>(Figure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14:paraId="4F0EC1AE" w14:textId="77777777" w:rsidR="006C34B2" w:rsidRPr="002F37F9" w:rsidRDefault="006C34B2"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553C7D1" w14:textId="77777777" w:rsidTr="536C85DE">
        <w:tc>
          <w:tcPr>
            <w:tcW w:w="8504" w:type="dxa"/>
          </w:tcPr>
          <w:p w14:paraId="0429093B" w14:textId="77777777" w:rsidR="006C34B2" w:rsidRPr="002F37F9" w:rsidRDefault="006C34B2" w:rsidP="0005259A">
            <w:pPr>
              <w:spacing w:line="360" w:lineRule="auto"/>
              <w:jc w:val="center"/>
              <w:rPr>
                <w:rFonts w:ascii="Arial" w:hAnsi="Arial" w:cs="Arial"/>
                <w:sz w:val="24"/>
                <w:szCs w:val="24"/>
                <w:lang w:val="en-US"/>
              </w:rPr>
            </w:pPr>
            <w:r>
              <w:rPr>
                <w:noProof/>
              </w:rPr>
              <w:lastRenderedPageBreak/>
              <w:drawing>
                <wp:inline distT="0" distB="0" distL="0" distR="0" wp14:anchorId="420C2FBD" wp14:editId="17A5AF2B">
                  <wp:extent cx="5039999" cy="4444674"/>
                  <wp:effectExtent l="0" t="0" r="8255" b="0"/>
                  <wp:docPr id="1162923673"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6">
                            <a:extLst>
                              <a:ext uri="{28A0092B-C50C-407E-A947-70E740481C1C}">
                                <a14:useLocalDpi xmlns:a14="http://schemas.microsoft.com/office/drawing/2010/main" val="0"/>
                              </a:ext>
                            </a:extLst>
                          </a:blip>
                          <a:stretch>
                            <a:fillRect/>
                          </a:stretch>
                        </pic:blipFill>
                        <pic:spPr>
                          <a:xfrm>
                            <a:off x="0" y="0"/>
                            <a:ext cx="5039999" cy="4444674"/>
                          </a:xfrm>
                          <a:prstGeom prst="rect">
                            <a:avLst/>
                          </a:prstGeom>
                        </pic:spPr>
                      </pic:pic>
                    </a:graphicData>
                  </a:graphic>
                </wp:inline>
              </w:drawing>
            </w:r>
          </w:p>
        </w:tc>
      </w:tr>
      <w:tr w:rsidR="006C34B2" w:rsidRPr="00826389" w14:paraId="3B4423A0" w14:textId="77777777" w:rsidTr="536C85DE">
        <w:tc>
          <w:tcPr>
            <w:tcW w:w="8504" w:type="dxa"/>
          </w:tcPr>
          <w:p w14:paraId="6A257D48" w14:textId="77777777" w:rsidR="006C34B2" w:rsidRPr="002F37F9" w:rsidRDefault="006C34B2" w:rsidP="004B3E7B">
            <w:pPr>
              <w:spacing w:line="360" w:lineRule="auto"/>
              <w:jc w:val="both"/>
              <w:rPr>
                <w:rFonts w:ascii="Arial" w:hAnsi="Arial" w:cs="Arial"/>
                <w:sz w:val="24"/>
                <w:szCs w:val="24"/>
                <w:lang w:val="en-US"/>
              </w:rPr>
            </w:pPr>
            <w:commentRangeStart w:id="95"/>
            <w:r w:rsidRPr="00247367">
              <w:rPr>
                <w:rFonts w:ascii="Arial" w:hAnsi="Arial" w:cs="Arial"/>
                <w:b/>
                <w:bCs/>
                <w:sz w:val="24"/>
                <w:szCs w:val="24"/>
                <w:lang w:val="en-US"/>
              </w:rPr>
              <w:t xml:space="preserve">Figure 08. </w:t>
            </w:r>
            <w:commentRangeEnd w:id="95"/>
            <w:r w:rsidR="0011474B">
              <w:rPr>
                <w:rStyle w:val="Refdecomentrio"/>
                <w:rFonts w:ascii="Arial" w:hAnsi="Arial"/>
              </w:rPr>
              <w:commentReference w:id="95"/>
            </w:r>
            <w:r w:rsidRPr="00247367">
              <w:rPr>
                <w:rFonts w:ascii="Arial" w:hAnsi="Arial" w:cs="Arial"/>
                <w:b/>
                <w:bCs/>
                <w:sz w:val="24"/>
                <w:szCs w:val="24"/>
                <w:lang w:val="en-US"/>
              </w:rPr>
              <w:t>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14:paraId="40177D41" w14:textId="77777777" w:rsidR="006C34B2" w:rsidRPr="002F37F9" w:rsidRDefault="006C34B2" w:rsidP="004B3E7B">
      <w:pPr>
        <w:spacing w:after="0" w:line="360" w:lineRule="auto"/>
        <w:jc w:val="both"/>
        <w:rPr>
          <w:rFonts w:ascii="Arial" w:hAnsi="Arial" w:cs="Arial"/>
          <w:sz w:val="24"/>
          <w:szCs w:val="24"/>
          <w:lang w:val="en-US"/>
        </w:rPr>
      </w:pPr>
    </w:p>
    <w:p w14:paraId="602CEF11" w14:textId="48531793" w:rsidR="006C34B2" w:rsidRDefault="00400C84" w:rsidP="004B3E7B">
      <w:pPr>
        <w:spacing w:after="0" w:line="360" w:lineRule="auto"/>
        <w:ind w:firstLine="709"/>
        <w:jc w:val="both"/>
        <w:rPr>
          <w:rFonts w:ascii="Arial" w:hAnsi="Arial" w:cs="Arial"/>
          <w:sz w:val="24"/>
          <w:szCs w:val="24"/>
          <w:lang w:val="en-US"/>
        </w:rPr>
      </w:pPr>
      <w:r w:rsidRPr="00400C84">
        <w:rPr>
          <w:rFonts w:ascii="Arial" w:hAnsi="Arial" w:cs="Arial"/>
          <w:sz w:val="24"/>
          <w:szCs w:val="24"/>
          <w:lang w:val="en-US"/>
        </w:rPr>
        <w:t>There was a clear upward trend in the number of cases. In order to determine a computational model to predict the evolution of COVID-19 in Brazil, we use computational modeling in the time series.</w:t>
      </w:r>
      <w:r w:rsidR="006C34B2" w:rsidRPr="002F37F9">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006C34B2" w:rsidRPr="002F37F9">
        <w:rPr>
          <w:rFonts w:ascii="Arial" w:hAnsi="Arial" w:cs="Arial"/>
          <w:sz w:val="24"/>
          <w:szCs w:val="24"/>
          <w:lang w:val="en-US"/>
        </w:rPr>
        <w:t xml:space="preserve">ARIMA, where we reached the forecast of </w:t>
      </w:r>
      <w:r w:rsidR="007175BD" w:rsidRPr="00CA2EC7">
        <w:rPr>
          <w:rFonts w:ascii="Arial" w:hAnsi="Arial" w:cs="Arial"/>
          <w:sz w:val="24"/>
          <w:szCs w:val="24"/>
          <w:highlight w:val="yellow"/>
          <w:lang w:val="en-US"/>
        </w:rPr>
        <w:t>427</w:t>
      </w:r>
      <w:r w:rsidR="00CA2EC7" w:rsidRPr="00CA2EC7">
        <w:rPr>
          <w:rFonts w:ascii="Arial" w:hAnsi="Arial" w:cs="Arial"/>
          <w:sz w:val="24"/>
          <w:szCs w:val="24"/>
          <w:highlight w:val="yellow"/>
          <w:lang w:val="en-US"/>
        </w:rPr>
        <w:t>,</w:t>
      </w:r>
      <w:r w:rsidR="007175BD" w:rsidRPr="00CA2EC7">
        <w:rPr>
          <w:rFonts w:ascii="Arial" w:hAnsi="Arial" w:cs="Arial"/>
          <w:sz w:val="24"/>
          <w:szCs w:val="24"/>
          <w:highlight w:val="yellow"/>
          <w:lang w:val="en-US"/>
        </w:rPr>
        <w:t>76</w:t>
      </w:r>
      <w:r w:rsidR="00CA2EC7" w:rsidRPr="00CA2EC7">
        <w:rPr>
          <w:rFonts w:ascii="Arial" w:hAnsi="Arial" w:cs="Arial"/>
          <w:sz w:val="24"/>
          <w:szCs w:val="24"/>
          <w:highlight w:val="yellow"/>
          <w:lang w:val="en-US"/>
        </w:rPr>
        <w:t>5</w:t>
      </w:r>
      <w:r w:rsidR="007175BD">
        <w:rPr>
          <w:rFonts w:ascii="Arial" w:hAnsi="Arial" w:cs="Arial"/>
          <w:sz w:val="24"/>
          <w:szCs w:val="24"/>
          <w:lang w:val="en-US"/>
        </w:rPr>
        <w:t xml:space="preserve"> </w:t>
      </w:r>
      <w:r w:rsidR="006C34B2" w:rsidRPr="002F37F9">
        <w:rPr>
          <w:rFonts w:ascii="Arial" w:hAnsi="Arial" w:cs="Arial"/>
          <w:sz w:val="24"/>
          <w:szCs w:val="24"/>
          <w:lang w:val="en-US"/>
        </w:rPr>
        <w:t xml:space="preserve">to </w:t>
      </w:r>
      <w:r w:rsidR="00CA2EC7" w:rsidRPr="00CA2EC7">
        <w:rPr>
          <w:rFonts w:ascii="Arial" w:hAnsi="Arial" w:cs="Arial"/>
          <w:sz w:val="24"/>
          <w:szCs w:val="24"/>
          <w:highlight w:val="yellow"/>
          <w:lang w:val="en-US"/>
        </w:rPr>
        <w:t>496,005</w:t>
      </w:r>
      <w:r w:rsidR="006C34B2"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6C34B2" w:rsidRPr="002F37F9">
        <w:rPr>
          <w:rFonts w:ascii="Arial" w:hAnsi="Arial" w:cs="Arial"/>
          <w:sz w:val="24"/>
          <w:szCs w:val="24"/>
          <w:lang w:val="en-US"/>
        </w:rPr>
        <w:t>, with 95% confidence (Figure 9).</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536C85DE">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rPr>
              <w:lastRenderedPageBreak/>
              <w:drawing>
                <wp:inline distT="0" distB="0" distL="0" distR="0" wp14:anchorId="02DDAC49" wp14:editId="66F4FD7B">
                  <wp:extent cx="5039999" cy="1018882"/>
                  <wp:effectExtent l="0" t="0" r="0" b="0"/>
                  <wp:docPr id="823567249"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7"/>
                          <a:stretch>
                            <a:fillRect/>
                          </a:stretch>
                        </pic:blipFill>
                        <pic:spPr>
                          <a:xfrm>
                            <a:off x="0" y="0"/>
                            <a:ext cx="5039999" cy="1018882"/>
                          </a:xfrm>
                          <a:prstGeom prst="rect">
                            <a:avLst/>
                          </a:prstGeom>
                        </pic:spPr>
                      </pic:pic>
                    </a:graphicData>
                  </a:graphic>
                </wp:inline>
              </w:drawing>
            </w:r>
          </w:p>
        </w:tc>
      </w:tr>
      <w:tr w:rsidR="006C34B2" w:rsidRPr="00826389" w14:paraId="1985EE1B" w14:textId="77777777" w:rsidTr="536C85DE">
        <w:tc>
          <w:tcPr>
            <w:tcW w:w="8504" w:type="dxa"/>
          </w:tcPr>
          <w:p w14:paraId="66FD2BCB" w14:textId="27C7D583" w:rsidR="006C34B2" w:rsidRPr="002F37F9" w:rsidRDefault="006C34B2" w:rsidP="004B3E7B">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 xml:space="preserve">ARIMA model of forecast of confirmed cases until 05/10/2020. Confirmed cases (blue), forecast (orange), model fit analysis (green) and forecast interval with 95% confidence (gray). Up to the end date, </w:t>
            </w:r>
            <w:r w:rsidRPr="00613F14">
              <w:rPr>
                <w:rFonts w:ascii="Arial" w:hAnsi="Arial" w:cs="Arial"/>
                <w:sz w:val="24"/>
                <w:szCs w:val="24"/>
                <w:highlight w:val="yellow"/>
                <w:lang w:val="en-US"/>
                <w:rPrChange w:id="96" w:author="Guilherme Silveira" w:date="2020-05-17T13:35:00Z">
                  <w:rPr>
                    <w:rFonts w:ascii="Arial" w:hAnsi="Arial" w:cs="Arial"/>
                    <w:sz w:val="24"/>
                    <w:szCs w:val="24"/>
                    <w:lang w:val="en-US"/>
                  </w:rPr>
                </w:rPrChange>
              </w:rPr>
              <w:t>between 56,829 and 70,447 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29E4C499"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00AF3BA0" w:rsidRPr="00AF3BA0">
        <w:rPr>
          <w:rFonts w:ascii="Arial" w:hAnsi="Arial" w:cs="Arial"/>
          <w:sz w:val="24"/>
          <w:szCs w:val="24"/>
          <w:lang w:val="en-US"/>
        </w:rPr>
        <w:t xml:space="preserve">In addition, if conditions are maintained, our model predicts </w:t>
      </w:r>
      <w:r w:rsidR="00177AA8" w:rsidRPr="00CA2EC7">
        <w:rPr>
          <w:rFonts w:ascii="Arial" w:hAnsi="Arial" w:cs="Arial"/>
          <w:sz w:val="24"/>
          <w:szCs w:val="24"/>
          <w:highlight w:val="yellow"/>
          <w:lang w:val="en-US"/>
        </w:rPr>
        <w:t>427,765</w:t>
      </w:r>
      <w:r w:rsidR="00177AA8">
        <w:rPr>
          <w:rFonts w:ascii="Arial" w:hAnsi="Arial" w:cs="Arial"/>
          <w:sz w:val="24"/>
          <w:szCs w:val="24"/>
          <w:lang w:val="en-US"/>
        </w:rPr>
        <w:t xml:space="preserve"> </w:t>
      </w:r>
      <w:r w:rsidR="00177AA8" w:rsidRPr="002F37F9">
        <w:rPr>
          <w:rFonts w:ascii="Arial" w:hAnsi="Arial" w:cs="Arial"/>
          <w:sz w:val="24"/>
          <w:szCs w:val="24"/>
          <w:lang w:val="en-US"/>
        </w:rPr>
        <w:t xml:space="preserve">to </w:t>
      </w:r>
      <w:r w:rsidR="00177AA8" w:rsidRPr="00CA2EC7">
        <w:rPr>
          <w:rFonts w:ascii="Arial" w:hAnsi="Arial" w:cs="Arial"/>
          <w:sz w:val="24"/>
          <w:szCs w:val="24"/>
          <w:highlight w:val="yellow"/>
          <w:lang w:val="en-US"/>
        </w:rPr>
        <w:t>496,005</w:t>
      </w:r>
      <w:r w:rsidR="00177AA8"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AF3BA0" w:rsidRPr="00AF3BA0">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5399948" w14:textId="1DBA3EEB" w:rsidR="00CE0D90" w:rsidRDefault="00CE0D90" w:rsidP="004B3E7B">
      <w:pPr>
        <w:spacing w:after="0" w:line="360" w:lineRule="auto"/>
        <w:jc w:val="both"/>
        <w:rPr>
          <w:rFonts w:ascii="Arial" w:hAnsi="Arial" w:cs="Arial"/>
          <w:sz w:val="24"/>
          <w:szCs w:val="24"/>
          <w:lang w:val="en-US"/>
        </w:rPr>
      </w:pPr>
    </w:p>
    <w:p w14:paraId="0D0C7618" w14:textId="321B3D74" w:rsidR="00CE0D90" w:rsidRDefault="00CE0D90" w:rsidP="004B3E7B">
      <w:pPr>
        <w:spacing w:after="0" w:line="360" w:lineRule="auto"/>
        <w:jc w:val="both"/>
        <w:rPr>
          <w:rFonts w:ascii="Arial" w:hAnsi="Arial" w:cs="Arial"/>
          <w:sz w:val="24"/>
          <w:szCs w:val="24"/>
          <w:lang w:val="en-US"/>
        </w:rPr>
      </w:pPr>
    </w:p>
    <w:p w14:paraId="5A115099" w14:textId="654DE608" w:rsidR="00CE0D90" w:rsidRDefault="00CE0D90"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lastRenderedPageBreak/>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the majority of Brazilian cities, 94.22% (5,245 municipalities), having a population less than or equal to 100,000 inhabitants (IBGE, 2019).</w:t>
      </w:r>
    </w:p>
    <w:p w14:paraId="5249604D" w14:textId="46400A15"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country have </w:t>
      </w:r>
      <w:r w:rsidRPr="536C85DE">
        <w:rPr>
          <w:rFonts w:ascii="Arial" w:eastAsia="Arial" w:hAnsi="Arial" w:cs="Arial"/>
          <w:color w:val="000000" w:themeColor="text1"/>
          <w:sz w:val="24"/>
          <w:szCs w:val="24"/>
          <w:lang w:val="en-US"/>
        </w:rPr>
        <w:lastRenderedPageBreak/>
        <w:t>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According to Hellewell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period of time (Hellewell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 xml:space="preserve">It would be interesting, as a future perspective, to deepen the studies in order to develop a system of equations that would indicate the existence or not </w:t>
      </w:r>
      <w:r w:rsidRPr="72615DD4">
        <w:rPr>
          <w:rFonts w:ascii="Arial" w:eastAsia="Arial" w:hAnsi="Arial" w:cs="Arial"/>
          <w:color w:val="000000" w:themeColor="text1"/>
          <w:sz w:val="24"/>
          <w:szCs w:val="24"/>
          <w:lang w:val="en-US"/>
        </w:rPr>
        <w:lastRenderedPageBreak/>
        <w:t>of a proportional factor of relationship between population vs the lethality rate, trying to correlate how many times the lethality of a more populous cities are larger than that of the less populous. In order to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Spijker, 2020; Dowd et al., 2020).</w:t>
      </w:r>
    </w:p>
    <w:p w14:paraId="3F0CC28A" w14:textId="27A2A922"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14:paraId="2E9340D3" w14:textId="7CCA5CC5" w:rsidR="27676868" w:rsidRDefault="27676868" w:rsidP="004B3E7B">
      <w:pPr>
        <w:spacing w:after="0" w:line="360" w:lineRule="auto"/>
        <w:jc w:val="both"/>
        <w:rPr>
          <w:rFonts w:ascii="Arial" w:hAnsi="Arial" w:cs="Arial"/>
          <w:sz w:val="24"/>
          <w:szCs w:val="24"/>
          <w:lang w:val="en-US"/>
        </w:rPr>
      </w:pPr>
    </w:p>
    <w:p w14:paraId="558BC572" w14:textId="073859BF" w:rsidR="005A6D71" w:rsidRDefault="005A6D71" w:rsidP="004B3E7B">
      <w:pPr>
        <w:spacing w:after="0" w:line="360" w:lineRule="auto"/>
        <w:jc w:val="both"/>
        <w:rPr>
          <w:rFonts w:ascii="Arial" w:hAnsi="Arial" w:cs="Arial"/>
          <w:sz w:val="24"/>
          <w:szCs w:val="24"/>
          <w:lang w:val="en-US"/>
        </w:rPr>
      </w:pPr>
    </w:p>
    <w:p w14:paraId="17D79CB3" w14:textId="45A34E3A" w:rsidR="00CE0D90" w:rsidRDefault="00CE0D90" w:rsidP="004B3E7B">
      <w:pPr>
        <w:spacing w:after="0" w:line="360" w:lineRule="auto"/>
        <w:jc w:val="both"/>
        <w:rPr>
          <w:rFonts w:ascii="Arial" w:hAnsi="Arial" w:cs="Arial"/>
          <w:sz w:val="24"/>
          <w:szCs w:val="24"/>
          <w:lang w:val="en-US"/>
        </w:rPr>
      </w:pPr>
    </w:p>
    <w:p w14:paraId="24FCE0B0" w14:textId="14447CB5" w:rsidR="00CE0D90" w:rsidRDefault="00CE0D90" w:rsidP="004B3E7B">
      <w:pPr>
        <w:spacing w:after="0" w:line="360" w:lineRule="auto"/>
        <w:jc w:val="both"/>
        <w:rPr>
          <w:rFonts w:ascii="Arial" w:hAnsi="Arial" w:cs="Arial"/>
          <w:sz w:val="24"/>
          <w:szCs w:val="24"/>
          <w:lang w:val="en-US"/>
        </w:rPr>
      </w:pPr>
    </w:p>
    <w:p w14:paraId="2270EB25" w14:textId="60F9B78A" w:rsidR="00CE0D90" w:rsidRDefault="00CE0D90" w:rsidP="004B3E7B">
      <w:pPr>
        <w:spacing w:after="0" w:line="360" w:lineRule="auto"/>
        <w:jc w:val="both"/>
        <w:rPr>
          <w:rFonts w:ascii="Arial" w:hAnsi="Arial" w:cs="Arial"/>
          <w:sz w:val="24"/>
          <w:szCs w:val="24"/>
          <w:lang w:val="en-US"/>
        </w:rPr>
      </w:pPr>
    </w:p>
    <w:p w14:paraId="670325D0" w14:textId="7ECE7FFD" w:rsidR="00CE0D90" w:rsidRDefault="00CE0D90" w:rsidP="004B3E7B">
      <w:pPr>
        <w:spacing w:after="0" w:line="360" w:lineRule="auto"/>
        <w:jc w:val="both"/>
        <w:rPr>
          <w:rFonts w:ascii="Arial" w:hAnsi="Arial" w:cs="Arial"/>
          <w:sz w:val="24"/>
          <w:szCs w:val="24"/>
          <w:lang w:val="en-US"/>
        </w:rPr>
      </w:pPr>
    </w:p>
    <w:p w14:paraId="53110E89" w14:textId="506780E6" w:rsidR="00CE0D90" w:rsidRDefault="00CE0D90" w:rsidP="004B3E7B">
      <w:pPr>
        <w:spacing w:after="0" w:line="360" w:lineRule="auto"/>
        <w:jc w:val="both"/>
        <w:rPr>
          <w:rFonts w:ascii="Arial" w:hAnsi="Arial" w:cs="Arial"/>
          <w:sz w:val="24"/>
          <w:szCs w:val="24"/>
          <w:lang w:val="en-US"/>
        </w:rPr>
      </w:pPr>
    </w:p>
    <w:p w14:paraId="2DC8DD4F" w14:textId="0DDEECCE" w:rsidR="00CE0D90" w:rsidRDefault="00CE0D90" w:rsidP="004B3E7B">
      <w:pPr>
        <w:spacing w:after="0" w:line="360" w:lineRule="auto"/>
        <w:jc w:val="both"/>
        <w:rPr>
          <w:rFonts w:ascii="Arial" w:hAnsi="Arial" w:cs="Arial"/>
          <w:sz w:val="24"/>
          <w:szCs w:val="24"/>
          <w:lang w:val="en-US"/>
        </w:rPr>
      </w:pPr>
    </w:p>
    <w:p w14:paraId="3C2F4ACA" w14:textId="7D550ACF" w:rsidR="00CE0D90" w:rsidRDefault="00CE0D90" w:rsidP="004B3E7B">
      <w:pPr>
        <w:spacing w:after="0" w:line="360" w:lineRule="auto"/>
        <w:jc w:val="both"/>
        <w:rPr>
          <w:rFonts w:ascii="Arial" w:hAnsi="Arial" w:cs="Arial"/>
          <w:sz w:val="24"/>
          <w:szCs w:val="24"/>
          <w:lang w:val="en-US"/>
        </w:rPr>
      </w:pPr>
    </w:p>
    <w:p w14:paraId="428CA8D3" w14:textId="293589C9" w:rsidR="00CE0D90" w:rsidRDefault="00CE0D90" w:rsidP="004B3E7B">
      <w:pPr>
        <w:spacing w:after="0" w:line="360" w:lineRule="auto"/>
        <w:jc w:val="both"/>
        <w:rPr>
          <w:rFonts w:ascii="Arial" w:hAnsi="Arial" w:cs="Arial"/>
          <w:sz w:val="24"/>
          <w:szCs w:val="24"/>
          <w:lang w:val="en-US"/>
        </w:rPr>
      </w:pPr>
    </w:p>
    <w:p w14:paraId="05F3A36A" w14:textId="6ED0C03E" w:rsidR="00CE0D90" w:rsidRDefault="00CE0D90" w:rsidP="004B3E7B">
      <w:pPr>
        <w:spacing w:after="0" w:line="360" w:lineRule="auto"/>
        <w:jc w:val="both"/>
        <w:rPr>
          <w:rFonts w:ascii="Arial" w:hAnsi="Arial" w:cs="Arial"/>
          <w:sz w:val="24"/>
          <w:szCs w:val="24"/>
          <w:lang w:val="en-US"/>
        </w:rPr>
      </w:pP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lastRenderedPageBreak/>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We would like to thank the Creative Commons Attribution ShareAlike,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cholarship funding agencies, CAPES and Fiocruz</w:t>
      </w:r>
      <w:r w:rsidR="007E33B9">
        <w:rPr>
          <w:rFonts w:ascii="Arial" w:hAnsi="Arial" w:cs="Arial"/>
          <w:sz w:val="24"/>
          <w:szCs w:val="24"/>
          <w:lang w:val="en-US"/>
        </w:rPr>
        <w:t>.</w:t>
      </w:r>
    </w:p>
    <w:p w14:paraId="68D768B9" w14:textId="0035B7CD" w:rsidR="00FD3DD5" w:rsidRDefault="00FD3DD5"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Barradas.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Egberink HF, Halpin R, Spiro DJ, Rottier PJ. Spike protein fusion peptide and feline coronavirus virulence. </w:t>
      </w:r>
      <w:r w:rsidRPr="536C85DE">
        <w:rPr>
          <w:rFonts w:ascii="Arial" w:eastAsia="Arial" w:hAnsi="Arial" w:cs="Arial"/>
          <w:i/>
          <w:iCs/>
          <w:sz w:val="24"/>
          <w:szCs w:val="24"/>
          <w:lang w:val="en-US"/>
        </w:rPr>
        <w:t>Emerg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18">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r w:rsidRPr="536C85DE">
        <w:rPr>
          <w:rFonts w:ascii="Arial" w:eastAsia="Arial" w:hAnsi="Arial" w:cs="Arial"/>
          <w:sz w:val="24"/>
          <w:szCs w:val="24"/>
          <w:lang w:val="en-US"/>
        </w:rPr>
        <w:t>Acesso em: abr.1, 2020.</w:t>
      </w:r>
    </w:p>
    <w:p w14:paraId="4F3EB5AE" w14:textId="5C976C69" w:rsidR="536C85DE" w:rsidRPr="00E45756" w:rsidRDefault="536C85DE" w:rsidP="536C85DE">
      <w:pPr>
        <w:spacing w:line="257" w:lineRule="auto"/>
        <w:jc w:val="both"/>
        <w:rPr>
          <w:lang w:val="en-US"/>
        </w:rPr>
      </w:pPr>
      <w:r w:rsidRPr="536C85DE">
        <w:rPr>
          <w:rFonts w:ascii="Arial" w:eastAsia="Arial" w:hAnsi="Arial" w:cs="Arial"/>
          <w:sz w:val="24"/>
          <w:szCs w:val="24"/>
          <w:lang w:val="en-US"/>
        </w:rPr>
        <w:t>Contini C, Di Nuzzo M, Barp N, Bonazza A, De Giorgio R, Tognon M, Rubino S (2020) The novel zoonotic COVID-19 pandemic: An expected global health concern. J Infect Dev Ctries 14;254-264. doi: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r w:rsidRPr="536C85DE">
        <w:rPr>
          <w:rFonts w:ascii="Arial" w:eastAsia="Arial" w:hAnsi="Arial" w:cs="Arial"/>
          <w:sz w:val="24"/>
          <w:szCs w:val="24"/>
        </w:rPr>
        <w:t>Gevena. Disponível em: ˂</w:t>
      </w:r>
      <w:hyperlink r:id="rId19">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20">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r w:rsidRPr="00E45756">
        <w:rPr>
          <w:rFonts w:ascii="Arial" w:eastAsia="Arial" w:hAnsi="Arial" w:cs="Arial"/>
          <w:sz w:val="24"/>
          <w:szCs w:val="24"/>
          <w:lang w:val="en-US"/>
        </w:rPr>
        <w:t xml:space="preserve">Acesso em: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t xml:space="preserve">Coronavirus disease 2019 (COVID-19) Situation Report – 85. World Health Organization. </w:t>
      </w:r>
      <w:r w:rsidRPr="536C85DE">
        <w:rPr>
          <w:rFonts w:ascii="Arial" w:eastAsia="Arial" w:hAnsi="Arial" w:cs="Arial"/>
          <w:sz w:val="24"/>
          <w:szCs w:val="24"/>
        </w:rPr>
        <w:t>Gevena, abr. 15, 2020. Disponível em : ˂</w:t>
      </w:r>
      <w:hyperlink r:id="rId21">
        <w:r w:rsidRPr="536C85DE">
          <w:rPr>
            <w:rStyle w:val="Hyperlink"/>
            <w:rFonts w:ascii="Arial" w:eastAsia="Arial" w:hAnsi="Arial" w:cs="Arial"/>
            <w:color w:val="0000FF"/>
            <w:sz w:val="24"/>
            <w:szCs w:val="24"/>
          </w:rPr>
          <w:t>https://www.who.int/docs/default-source/coronaviruse/situation-</w:t>
        </w:r>
        <w:r w:rsidRPr="536C85DE">
          <w:rPr>
            <w:rStyle w:val="Hyperlink"/>
            <w:rFonts w:ascii="Arial" w:eastAsia="Arial" w:hAnsi="Arial" w:cs="Arial"/>
            <w:color w:val="0000FF"/>
            <w:sz w:val="24"/>
            <w:szCs w:val="24"/>
          </w:rPr>
          <w:lastRenderedPageBreak/>
          <w:t>reports/20200415-sitrep-86-covid-19.pdf?sfvrsn=c615ea20_4</w:t>
        </w:r>
      </w:hyperlink>
      <w:r w:rsidRPr="536C85DE">
        <w:rPr>
          <w:rFonts w:ascii="Arial" w:eastAsia="Arial" w:hAnsi="Arial" w:cs="Arial"/>
          <w:sz w:val="24"/>
          <w:szCs w:val="24"/>
        </w:rPr>
        <w:t xml:space="preserve">˃. </w:t>
      </w:r>
      <w:r w:rsidRPr="00E45756">
        <w:rPr>
          <w:rFonts w:ascii="Arial" w:eastAsia="Arial" w:hAnsi="Arial" w:cs="Arial"/>
          <w:sz w:val="24"/>
          <w:szCs w:val="24"/>
          <w:lang w:val="en-US"/>
        </w:rPr>
        <w:t xml:space="preserve">Acesso em: abr. 15, 2020. </w:t>
      </w:r>
    </w:p>
    <w:p w14:paraId="0FE0D9D1" w14:textId="77F4304E" w:rsidR="536C85DE" w:rsidRPr="00E45756" w:rsidRDefault="536C85DE" w:rsidP="536C85DE">
      <w:pPr>
        <w:pStyle w:val="Ttulo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Andriano, L., Brazel, D. M., Rotondi,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abr, 16, 2020.</w:t>
      </w:r>
    </w:p>
    <w:p w14:paraId="37E415F7" w14:textId="6F2B3C13" w:rsidR="536C85DE" w:rsidRPr="00E45756" w:rsidRDefault="536C85DE" w:rsidP="536C85DE">
      <w:pPr>
        <w:rPr>
          <w:lang w:val="en-US"/>
        </w:rPr>
      </w:pPr>
    </w:p>
    <w:p w14:paraId="636BD546" w14:textId="07F79A25" w:rsidR="536C85DE" w:rsidRPr="00E45756" w:rsidRDefault="536C85DE" w:rsidP="536C85DE">
      <w:pPr>
        <w:spacing w:line="257" w:lineRule="auto"/>
        <w:rPr>
          <w:lang w:val="en-US"/>
        </w:rPr>
      </w:pPr>
      <w:r w:rsidRPr="00E45756">
        <w:rPr>
          <w:rFonts w:ascii="Arial" w:eastAsia="Arial" w:hAnsi="Arial" w:cs="Arial"/>
          <w:sz w:val="24"/>
          <w:szCs w:val="24"/>
          <w:lang w:val="en-US"/>
        </w:rPr>
        <w:t xml:space="preserve">Gorbalenya,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r w:rsidR="00A312AC">
        <w:fldChar w:fldCharType="begin"/>
      </w:r>
      <w:r w:rsidR="00A312AC" w:rsidRPr="00CF5D30">
        <w:rPr>
          <w:lang w:val="en-US"/>
          <w:rPrChange w:id="97" w:author="Guilherme Silveira" w:date="2020-05-14T10:23:00Z">
            <w:rPr/>
          </w:rPrChange>
        </w:rPr>
        <w:instrText xml:space="preserve"> HYPERLINK "https://doi.org/10.1038/s41564-020-0695-z" \h </w:instrText>
      </w:r>
      <w:r w:rsidR="00A312AC">
        <w:fldChar w:fldCharType="separate"/>
      </w:r>
      <w:r w:rsidRPr="00E45756">
        <w:rPr>
          <w:rStyle w:val="Hyperlink"/>
          <w:rFonts w:ascii="Arial" w:eastAsia="Arial" w:hAnsi="Arial" w:cs="Arial"/>
          <w:color w:val="0000FF"/>
          <w:sz w:val="24"/>
          <w:szCs w:val="24"/>
          <w:lang w:val="en-US"/>
        </w:rPr>
        <w:t>https://doi.org/10.1038/s41564-020-0695-z</w:t>
      </w:r>
      <w:r w:rsidR="00A312AC">
        <w:rPr>
          <w:rStyle w:val="Hyperlink"/>
          <w:rFonts w:ascii="Arial" w:eastAsia="Arial" w:hAnsi="Arial" w:cs="Arial"/>
          <w:color w:val="0000FF"/>
          <w:sz w:val="24"/>
          <w:szCs w:val="24"/>
          <w:lang w:val="en-US"/>
        </w:rPr>
        <w:fldChar w:fldCharType="end"/>
      </w:r>
      <w:r w:rsidRPr="00E45756">
        <w:rPr>
          <w:rFonts w:ascii="Arial" w:eastAsia="Arial" w:hAnsi="Arial" w:cs="Arial"/>
          <w:color w:val="0000FF"/>
          <w:sz w:val="24"/>
          <w:szCs w:val="24"/>
          <w:u w:val="single"/>
          <w:lang w:val="en-US"/>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História, Ciências, Saúde — Manguinhos, v. 12, n. 1, p. 101-42, Jan.-Apr.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r w:rsidRPr="00AE469D">
        <w:rPr>
          <w:rStyle w:val="nfase"/>
          <w:rFonts w:ascii="Arial" w:hAnsi="Arial" w:cs="Arial"/>
          <w:b/>
          <w:bCs/>
          <w:color w:val="462907"/>
          <w:sz w:val="24"/>
          <w:szCs w:val="24"/>
          <w:bdr w:val="none" w:sz="0" w:space="0" w:color="auto" w:frame="1"/>
          <w:shd w:val="clear" w:color="auto" w:fill="FFFFFF"/>
        </w:rPr>
        <w:t>Epidemics and pandemics</w:t>
      </w:r>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Fundação Kahle,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r w:rsidRPr="00E45756">
        <w:rPr>
          <w:rFonts w:ascii="Arial" w:eastAsia="Arial" w:hAnsi="Arial" w:cs="Arial"/>
          <w:sz w:val="24"/>
          <w:szCs w:val="24"/>
        </w:rPr>
        <w:t>InfoGripe destaca aceleração de internações por Síndrome Respiratória Aguda Grave. Agência Fiocruz de Notícias, Rio de Janeio, abr. 30, 2020. Disponível em: ˂</w:t>
      </w:r>
      <w:hyperlink r:id="rId22">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3">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r w:rsidRPr="00E45756">
        <w:rPr>
          <w:rFonts w:ascii="Arial" w:hAnsi="Arial" w:cs="Arial"/>
          <w:b/>
          <w:bCs/>
          <w:sz w:val="24"/>
          <w:szCs w:val="24"/>
        </w:rPr>
        <w:t>Pandemic Infl uenza A (H1N1): changing population health habits in Cachoeira do Sul, Rio Grande do Sul State</w:t>
      </w:r>
      <w:r w:rsidRPr="00E45756">
        <w:rPr>
          <w:rFonts w:ascii="Arial" w:hAnsi="Arial" w:cs="Arial"/>
          <w:sz w:val="24"/>
          <w:szCs w:val="24"/>
        </w:rPr>
        <w:t xml:space="preserve">, Brazil, 2010. </w:t>
      </w:r>
      <w:r w:rsidRPr="536C85DE">
        <w:rPr>
          <w:rFonts w:ascii="Arial" w:hAnsi="Arial" w:cs="Arial"/>
          <w:sz w:val="24"/>
          <w:szCs w:val="24"/>
          <w:lang w:val="en-US"/>
        </w:rPr>
        <w:t>Cad. Saúde Pública, Rio de Janeiro, 27(4):723-732, abr, 2011.</w:t>
      </w:r>
    </w:p>
    <w:p w14:paraId="57B1BAC0" w14:textId="77777777" w:rsidR="00406A2B" w:rsidRPr="00C002B4" w:rsidRDefault="00A312AC"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r>
        <w:lastRenderedPageBreak/>
        <w:fldChar w:fldCharType="begin"/>
      </w:r>
      <w:r w:rsidRPr="00CF5D30">
        <w:rPr>
          <w:lang w:val="en-US"/>
          <w:rPrChange w:id="98" w:author="Guilherme Silveira" w:date="2020-05-14T10:23:00Z">
            <w:rPr/>
          </w:rPrChange>
        </w:rPr>
        <w:instrText xml:space="preserve"> HYPERLINK "https://www.liebertpub.com/doi/full/10.1089/bsp.2011.0007" \o "Marc Lipsitch" </w:instrText>
      </w:r>
      <w:r>
        <w:fldChar w:fldCharType="separate"/>
      </w:r>
      <w:r w:rsidR="00406A2B" w:rsidRPr="00C002B4">
        <w:rPr>
          <w:rFonts w:ascii="Arial" w:eastAsia="Times New Roman" w:hAnsi="Arial" w:cs="Arial"/>
          <w:color w:val="000000" w:themeColor="text1"/>
          <w:sz w:val="24"/>
          <w:szCs w:val="24"/>
          <w:lang w:val="en-US" w:eastAsia="pt-BR"/>
        </w:rPr>
        <w:t>Marc Lipsitch</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CF5D30">
        <w:rPr>
          <w:lang w:val="en-US"/>
          <w:rPrChange w:id="99" w:author="Guilherme Silveira" w:date="2020-05-14T10:23:00Z">
            <w:rPr/>
          </w:rPrChange>
        </w:rPr>
        <w:instrText xml:space="preserve"> HYPERLINK "https://www.liebertpub.com/doi/full/10.1089/bsp.2011.0007" \o "Lyn Finelli" </w:instrText>
      </w:r>
      <w:r>
        <w:fldChar w:fldCharType="separate"/>
      </w:r>
      <w:r w:rsidR="00406A2B" w:rsidRPr="00C002B4">
        <w:rPr>
          <w:rFonts w:ascii="Arial" w:eastAsia="Times New Roman" w:hAnsi="Arial" w:cs="Arial"/>
          <w:color w:val="000000" w:themeColor="text1"/>
          <w:sz w:val="24"/>
          <w:szCs w:val="24"/>
          <w:lang w:val="en-US" w:eastAsia="pt-BR"/>
        </w:rPr>
        <w:t>Lyn Finelli</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CF5D30">
        <w:rPr>
          <w:lang w:val="en-US"/>
          <w:rPrChange w:id="100" w:author="Guilherme Silveira" w:date="2020-05-14T10:23:00Z">
            <w:rPr/>
          </w:rPrChange>
        </w:rPr>
        <w:instrText xml:space="preserve"> HYPERLINK "https://www.liebertpub.com/doi/full/10.1089/bsp.2011.0007" \o "Richard T. Heffernan" </w:instrText>
      </w:r>
      <w:r>
        <w:fldChar w:fldCharType="separate"/>
      </w:r>
      <w:r w:rsidR="00406A2B" w:rsidRPr="00C002B4">
        <w:rPr>
          <w:rFonts w:ascii="Arial" w:eastAsia="Times New Roman" w:hAnsi="Arial" w:cs="Arial"/>
          <w:color w:val="000000" w:themeColor="text1"/>
          <w:sz w:val="24"/>
          <w:szCs w:val="24"/>
          <w:lang w:val="en-US" w:eastAsia="pt-BR"/>
        </w:rPr>
        <w:t>Richard T. Heffernan</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CF5D30">
        <w:rPr>
          <w:lang w:val="en-US"/>
          <w:rPrChange w:id="101" w:author="Guilherme Silveira" w:date="2020-05-14T10:23:00Z">
            <w:rPr/>
          </w:rPrChange>
        </w:rPr>
        <w:instrText xml:space="preserve"> HYPERLINK "https://www.liebertpub.com/doi/full/10.1089/bsp.2011.0007" \o "Gabriel M. Leung" </w:instrText>
      </w:r>
      <w:r>
        <w:fldChar w:fldCharType="separate"/>
      </w:r>
      <w:r w:rsidR="00406A2B" w:rsidRPr="00C002B4">
        <w:rPr>
          <w:rFonts w:ascii="Arial" w:eastAsia="Times New Roman" w:hAnsi="Arial" w:cs="Arial"/>
          <w:color w:val="000000" w:themeColor="text1"/>
          <w:sz w:val="24"/>
          <w:szCs w:val="24"/>
          <w:lang w:val="en-US" w:eastAsia="pt-BR"/>
        </w:rPr>
        <w:t>Gabriel M. Leung</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and </w:t>
      </w:r>
      <w:r>
        <w:fldChar w:fldCharType="begin"/>
      </w:r>
      <w:r w:rsidRPr="00CF5D30">
        <w:rPr>
          <w:lang w:val="en-US"/>
          <w:rPrChange w:id="102" w:author="Guilherme Silveira" w:date="2020-05-14T10:23:00Z">
            <w:rPr/>
          </w:rPrChange>
        </w:rPr>
        <w:instrText xml:space="preserve"> HYPERLINK "https://www.liebertpub.com/doi/full/10.1089/bsp.2011.0007" \o "Stephen C. Redd; for the 2009 H1N1 Surveillance Group" </w:instrText>
      </w:r>
      <w:r>
        <w:fldChar w:fldCharType="separate"/>
      </w:r>
      <w:r w:rsidR="00406A2B" w:rsidRPr="00C002B4">
        <w:rPr>
          <w:rFonts w:ascii="Arial" w:eastAsia="Times New Roman" w:hAnsi="Arial" w:cs="Arial"/>
          <w:color w:val="000000" w:themeColor="text1"/>
          <w:sz w:val="24"/>
          <w:szCs w:val="24"/>
          <w:lang w:val="en-US" w:eastAsia="pt-BR"/>
        </w:rPr>
        <w:t>Stephen C. Redd; for the 2009 H1N1 Surveillance Group</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r>
        <w:fldChar w:fldCharType="begin"/>
      </w:r>
      <w:r w:rsidRPr="00CF5D30">
        <w:rPr>
          <w:lang w:val="en-US"/>
          <w:rPrChange w:id="103" w:author="Guilherme Silveira" w:date="2020-05-14T10:23:00Z">
            <w:rPr/>
          </w:rPrChange>
        </w:rPr>
        <w:instrText xml:space="preserve"> HYPERLINK "https://www.liebertpub.com/journal/bsp" </w:instrText>
      </w:r>
      <w:r>
        <w:fldChar w:fldCharType="separate"/>
      </w:r>
      <w:r w:rsidR="00406A2B" w:rsidRPr="00C002B4">
        <w:rPr>
          <w:rStyle w:val="Hyperlink"/>
          <w:rFonts w:ascii="Arial" w:hAnsi="Arial" w:cs="Arial"/>
          <w:color w:val="000000" w:themeColor="text1"/>
          <w:sz w:val="24"/>
          <w:szCs w:val="24"/>
          <w:shd w:val="clear" w:color="auto" w:fill="FFFFFF"/>
          <w:lang w:val="en-US"/>
        </w:rPr>
        <w:t>Biosecurity and Bioterrorism: Biodefense Strategy, Practice, and Science</w:t>
      </w:r>
      <w:r>
        <w:rPr>
          <w:rStyle w:val="Hyperlink"/>
          <w:rFonts w:ascii="Arial" w:hAnsi="Arial" w:cs="Arial"/>
          <w:color w:val="000000" w:themeColor="text1"/>
          <w:sz w:val="24"/>
          <w:szCs w:val="24"/>
          <w:shd w:val="clear" w:color="auto" w:fill="FFFFFF"/>
          <w:lang w:val="en-US"/>
        </w:rPr>
        <w:fldChar w:fldCharType="end"/>
      </w:r>
      <w:r>
        <w:fldChar w:fldCharType="begin"/>
      </w:r>
      <w:r w:rsidRPr="00CF5D30">
        <w:rPr>
          <w:lang w:val="en-US"/>
          <w:rPrChange w:id="104" w:author="Guilherme Silveira" w:date="2020-05-14T10:23:00Z">
            <w:rPr/>
          </w:rPrChange>
        </w:rPr>
        <w:instrText xml:space="preserve"> HYPERLINK "https://www.liebertpub.com/toc/bsp/9/2" </w:instrText>
      </w:r>
      <w:r>
        <w:fldChar w:fldCharType="separate"/>
      </w:r>
      <w:r w:rsidR="00406A2B" w:rsidRPr="00C002B4">
        <w:rPr>
          <w:rStyle w:val="Hyperlink"/>
          <w:rFonts w:ascii="Arial" w:hAnsi="Arial" w:cs="Arial"/>
          <w:color w:val="000000" w:themeColor="text1"/>
          <w:sz w:val="24"/>
          <w:szCs w:val="24"/>
          <w:shd w:val="clear" w:color="auto" w:fill="FFFFFF"/>
          <w:lang w:val="en-US"/>
        </w:rPr>
        <w:t>Vol. 9, No. 2</w:t>
      </w:r>
      <w:r>
        <w:rPr>
          <w:rStyle w:val="Hyperlink"/>
          <w:rFonts w:ascii="Arial" w:hAnsi="Arial" w:cs="Arial"/>
          <w:color w:val="000000" w:themeColor="text1"/>
          <w:sz w:val="24"/>
          <w:szCs w:val="24"/>
          <w:shd w:val="clear" w:color="auto" w:fill="FFFFFF"/>
          <w:lang w:val="en-US"/>
        </w:rPr>
        <w:fldChar w:fldCharType="end"/>
      </w:r>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Ministério da Economia - Instituto Brasileiro de Geografia e Estatística - IBGE Diretoria de Pesquisas - DPE Coordenação de População e Indicadores Sociais –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Spijker, J.The influence of social and economic ties to the spread of </w:t>
      </w:r>
    </w:p>
    <w:p w14:paraId="483EEF64" w14:textId="5F25E860" w:rsidR="7F991A46" w:rsidRPr="00826389" w:rsidRDefault="7F991A46" w:rsidP="7F991A46">
      <w:pPr>
        <w:spacing w:after="0" w:line="360" w:lineRule="auto"/>
        <w:jc w:val="both"/>
        <w:rPr>
          <w:lang w:val="en-US"/>
          <w:rPrChange w:id="105" w:author="Guilherme Silveira" w:date="2020-05-17T14:00:00Z">
            <w:rPr>
              <w:lang w:val="en-US"/>
            </w:rPr>
          </w:rPrChange>
        </w:rPr>
      </w:pPr>
      <w:r w:rsidRPr="00E45756">
        <w:rPr>
          <w:rFonts w:ascii="Arial" w:eastAsia="Arial" w:hAnsi="Arial" w:cs="Arial"/>
          <w:sz w:val="24"/>
          <w:szCs w:val="24"/>
        </w:rPr>
        <w:t xml:space="preserve">COVID-19 in Europe. Centre d’Estudis Demogràfics, Universitat Autònoma de Barcelona. Disponível em: ˂ </w:t>
      </w:r>
      <w:hyperlink r:id="rId24">
        <w:r w:rsidRPr="00E45756">
          <w:rPr>
            <w:rStyle w:val="Hyperlink"/>
            <w:rFonts w:ascii="Arial" w:eastAsia="Arial" w:hAnsi="Arial" w:cs="Arial"/>
            <w:color w:val="0000FF"/>
            <w:sz w:val="24"/>
            <w:szCs w:val="24"/>
          </w:rPr>
          <w:t>https://osf.io/preprints/socarxiv/sb8xn/</w:t>
        </w:r>
      </w:hyperlink>
      <w:r w:rsidRPr="00E45756">
        <w:rPr>
          <w:rFonts w:ascii="Arial" w:eastAsia="Arial" w:hAnsi="Arial" w:cs="Arial"/>
          <w:sz w:val="24"/>
          <w:szCs w:val="24"/>
        </w:rPr>
        <w:t xml:space="preserve">˃. </w:t>
      </w:r>
      <w:r w:rsidRPr="00826389">
        <w:rPr>
          <w:rFonts w:ascii="Arial" w:eastAsia="Arial" w:hAnsi="Arial" w:cs="Arial"/>
          <w:sz w:val="24"/>
          <w:szCs w:val="24"/>
          <w:lang w:val="en-US"/>
          <w:rPrChange w:id="106" w:author="Guilherme Silveira" w:date="2020-05-17T14:00:00Z">
            <w:rPr>
              <w:rFonts w:ascii="Arial" w:eastAsia="Arial" w:hAnsi="Arial" w:cs="Arial"/>
              <w:sz w:val="24"/>
              <w:szCs w:val="24"/>
              <w:lang w:val="en-US"/>
            </w:rPr>
          </w:rPrChange>
        </w:rPr>
        <w:t>Acesso em: mar. 30, 2020.</w:t>
      </w:r>
    </w:p>
    <w:p w14:paraId="612A26E7" w14:textId="7419F4FB" w:rsidR="536C85DE" w:rsidRPr="00D27B7E" w:rsidRDefault="536C85DE" w:rsidP="536C85DE">
      <w:pPr>
        <w:spacing w:line="257" w:lineRule="auto"/>
        <w:jc w:val="both"/>
        <w:rPr>
          <w:lang w:val="en-US"/>
        </w:rPr>
      </w:pPr>
      <w:r w:rsidRPr="00826389">
        <w:rPr>
          <w:rFonts w:ascii="Arial" w:eastAsia="Arial" w:hAnsi="Arial" w:cs="Arial"/>
          <w:sz w:val="24"/>
          <w:szCs w:val="24"/>
          <w:lang w:val="en-US"/>
          <w:rPrChange w:id="107" w:author="Guilherme Silveira" w:date="2020-05-17T14:00:00Z">
            <w:rPr>
              <w:rFonts w:ascii="Arial" w:eastAsia="Arial" w:hAnsi="Arial" w:cs="Arial"/>
              <w:sz w:val="24"/>
              <w:szCs w:val="24"/>
              <w:lang w:val="en-US"/>
            </w:rPr>
          </w:rPrChange>
        </w:rPr>
        <w:t xml:space="preserve">Sohrabi C, Alsafi Z, O'Neill N, et al. </w:t>
      </w:r>
      <w:r w:rsidRPr="536C85DE">
        <w:rPr>
          <w:rFonts w:ascii="Arial" w:eastAsia="Arial" w:hAnsi="Arial" w:cs="Arial"/>
          <w:sz w:val="24"/>
          <w:szCs w:val="24"/>
          <w:lang w:val="en-US"/>
        </w:rPr>
        <w:t xml:space="preserve">World Health Organization declares global emergency: A review of the 2019 novel coronavirus (COVID-19). </w:t>
      </w:r>
      <w:r w:rsidRPr="00D27B7E">
        <w:rPr>
          <w:rFonts w:ascii="Arial" w:eastAsia="Arial" w:hAnsi="Arial" w:cs="Arial"/>
          <w:i/>
          <w:iCs/>
          <w:sz w:val="24"/>
          <w:szCs w:val="24"/>
          <w:lang w:val="en-US"/>
        </w:rPr>
        <w:t>Int J Surg</w:t>
      </w:r>
      <w:r w:rsidRPr="00D27B7E">
        <w:rPr>
          <w:rFonts w:ascii="Arial" w:eastAsia="Arial" w:hAnsi="Arial" w:cs="Arial"/>
          <w:sz w:val="24"/>
          <w:szCs w:val="24"/>
          <w:lang w:val="en-US"/>
        </w:rPr>
        <w:t>. 2020;76:71–76. doi:10.1016/j.ijsu.2020.02.034.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Doremalen N, Bushmaker T, Morris DH, et al. Aerosol and Surface Stability of SARS-CoV-2 as Compared with SARS-CoV-1. </w:t>
      </w:r>
      <w:r w:rsidRPr="00E45756">
        <w:rPr>
          <w:rFonts w:ascii="Arial" w:eastAsia="Arial" w:hAnsi="Arial" w:cs="Arial"/>
          <w:i/>
          <w:iCs/>
          <w:sz w:val="24"/>
          <w:szCs w:val="24"/>
          <w:lang w:val="en-US"/>
        </w:rPr>
        <w:t>N Engl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N Engl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Coronavirus pathogenesis. </w:t>
      </w:r>
      <w:r w:rsidRPr="536C85DE">
        <w:rPr>
          <w:rFonts w:ascii="Arial" w:eastAsia="Arial" w:hAnsi="Arial" w:cs="Arial"/>
          <w:i/>
          <w:iCs/>
          <w:sz w:val="24"/>
          <w:szCs w:val="24"/>
        </w:rPr>
        <w:t>Adv Virus Res</w:t>
      </w:r>
      <w:r w:rsidRPr="536C85DE">
        <w:rPr>
          <w:rFonts w:ascii="Arial" w:eastAsia="Arial" w:hAnsi="Arial" w:cs="Arial"/>
          <w:sz w:val="24"/>
          <w:szCs w:val="24"/>
        </w:rPr>
        <w:t>. 2011;81:85–164.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ellen" w:date="2020-05-13T19:48:00Z" w:initials="H">
    <w:p w14:paraId="047422D2" w14:textId="78384AD0" w:rsidR="00620963" w:rsidRDefault="00620963">
      <w:pPr>
        <w:pStyle w:val="Textodecomentrio"/>
      </w:pPr>
      <w:r>
        <w:rPr>
          <w:rStyle w:val="Refdecomentrio"/>
        </w:rPr>
        <w:annotationRef/>
      </w:r>
      <w:r>
        <w:t>S</w:t>
      </w:r>
      <w:r w:rsidR="008F53F0">
        <w:t>u</w:t>
      </w:r>
      <w:r w:rsidR="0011474B">
        <w:t>gestão:</w:t>
      </w:r>
      <w:r w:rsidR="008F53F0">
        <w:t xml:space="preserve"> reduzir o texto</w:t>
      </w:r>
      <w:r>
        <w:t xml:space="preserve">. </w:t>
      </w:r>
      <w:r w:rsidR="0011474B">
        <w:t>E</w:t>
      </w:r>
      <w:r w:rsidR="008F53F0">
        <w:t xml:space="preserve">u faria o exercício de estruturar um </w:t>
      </w:r>
      <w:r>
        <w:t xml:space="preserve">resumo </w:t>
      </w:r>
      <w:r w:rsidR="008F53F0">
        <w:t>com,</w:t>
      </w:r>
      <w:r>
        <w:t xml:space="preserve"> no máximo, 250 caracteres.</w:t>
      </w:r>
    </w:p>
  </w:comment>
  <w:comment w:id="1" w:author="Hellen" w:date="2020-05-13T19:54:00Z" w:initials="H">
    <w:p w14:paraId="4DAA4331" w14:textId="4102372C" w:rsidR="008F53F0" w:rsidRDefault="008F53F0">
      <w:pPr>
        <w:pStyle w:val="Textodecomentrio"/>
      </w:pPr>
      <w:r>
        <w:rPr>
          <w:rStyle w:val="Refdecomentrio"/>
        </w:rPr>
        <w:annotationRef/>
      </w:r>
      <w:r>
        <w:t>Na minha opinião, essa frase está mais adequada para a justificativa do trabalho que para o seu objetivo.</w:t>
      </w:r>
    </w:p>
    <w:p w14:paraId="79C5AC9A" w14:textId="487338A5" w:rsidR="008F53F0" w:rsidRDefault="008F53F0">
      <w:pPr>
        <w:pStyle w:val="Textodecomentrio"/>
      </w:pPr>
      <w:r>
        <w:t>Talvez algo como “verificar a associação de características demográficas e socioeconômicas com a taxa de incidência e de letalidade da COVID-19” e “ajustar modelos preditivos do número de casos da doença”</w:t>
      </w:r>
    </w:p>
  </w:comment>
  <w:comment w:id="2" w:author="Hellen" w:date="2020-05-13T19:44:00Z" w:initials="H">
    <w:p w14:paraId="076AEBBE" w14:textId="5807CDAB" w:rsidR="00620963" w:rsidRDefault="00620963" w:rsidP="008F53F0">
      <w:pPr>
        <w:pStyle w:val="Textodecomentrio"/>
      </w:pPr>
      <w:r>
        <w:rPr>
          <w:rStyle w:val="Refdecomentrio"/>
        </w:rPr>
        <w:annotationRef/>
      </w:r>
      <w:r>
        <w:t xml:space="preserve">Quando sugeri utilizar as variáveis sexo e idade foi no sentido de verificar, por exemplo, </w:t>
      </w:r>
      <w:r w:rsidR="008F53F0">
        <w:t xml:space="preserve">se </w:t>
      </w:r>
      <w:r>
        <w:t xml:space="preserve">a proporção de idosos e de homens em cada município </w:t>
      </w:r>
      <w:r w:rsidR="008F53F0">
        <w:t>apresenta alguma</w:t>
      </w:r>
      <w:r>
        <w:t xml:space="preserve"> relação </w:t>
      </w:r>
      <w:r w:rsidR="008F53F0">
        <w:t>com a</w:t>
      </w:r>
      <w:r>
        <w:t xml:space="preserve"> taxa de incidência e </w:t>
      </w:r>
      <w:r w:rsidR="008F53F0">
        <w:t xml:space="preserve">de </w:t>
      </w:r>
      <w:r>
        <w:t>letalidade.</w:t>
      </w:r>
    </w:p>
  </w:comment>
  <w:comment w:id="3" w:author="Hellen" w:date="2020-05-13T19:47:00Z" w:initials="H">
    <w:p w14:paraId="179DAEF4" w14:textId="5F841C3F" w:rsidR="00620963" w:rsidRPr="008F53F0" w:rsidRDefault="00620963">
      <w:pPr>
        <w:pStyle w:val="Textodecomentrio"/>
      </w:pPr>
      <w:r>
        <w:rPr>
          <w:rStyle w:val="Refdecomentrio"/>
        </w:rPr>
        <w:annotationRef/>
      </w:r>
      <w:r>
        <w:t>Acho legal utilizar o termo incidência (número de casos/ 100.000 hab) e letalidade (número de óbitos/ total de casos).</w:t>
      </w:r>
      <w:r w:rsidR="008F53F0">
        <w:t xml:space="preserve"> Ou vocês não calcularam letalidade e sim taxa de mortalidade</w:t>
      </w:r>
      <w:r w:rsidR="008F53F0" w:rsidRPr="009F05FE">
        <w:t xml:space="preserve">? </w:t>
      </w:r>
      <w:r w:rsidR="0011474B" w:rsidRPr="009F05FE">
        <w:t>Acho</w:t>
      </w:r>
      <w:r w:rsidR="008F53F0" w:rsidRPr="009F05FE">
        <w:t xml:space="preserve"> letalidade </w:t>
      </w:r>
      <w:r w:rsidR="0011474B" w:rsidRPr="009F05FE">
        <w:t>m</w:t>
      </w:r>
      <w:r w:rsidR="008F53F0" w:rsidRPr="009F05FE">
        <w:t>ais interessante como indicador de gravidade da doença.</w:t>
      </w:r>
    </w:p>
  </w:comment>
  <w:comment w:id="4" w:author="Hellen" w:date="2020-05-13T20:12:00Z" w:initials="H">
    <w:p w14:paraId="4E7128A9" w14:textId="087A0311" w:rsidR="00CC725E" w:rsidRDefault="00CC725E">
      <w:pPr>
        <w:pStyle w:val="Textodecomentrio"/>
      </w:pPr>
      <w:r>
        <w:rPr>
          <w:rStyle w:val="Refdecomentrio"/>
        </w:rPr>
        <w:annotationRef/>
      </w:r>
      <w:r>
        <w:t>Está seção traz informações relevantes e muito interessantes, além de estar bem redigida. No entanto, acho que está muito extensa para a introdução de um manuscrito. Minha sugestão é resumir para que ocupe, no máximo, uma página e meia. Destaquei alguns parágrafos que poderiam ser retirados ou apresentados de forma mais suscinta.</w:t>
      </w:r>
      <w:r w:rsidR="000B214A">
        <w:t xml:space="preserve"> Apenas sugestões...</w:t>
      </w:r>
    </w:p>
  </w:comment>
  <w:comment w:id="5" w:author="Hellen" w:date="2020-05-13T20:15:00Z" w:initials="H">
    <w:p w14:paraId="57CFB0AC" w14:textId="62CD5C28" w:rsidR="00CC725E" w:rsidRDefault="00CC725E">
      <w:pPr>
        <w:pStyle w:val="Textodecomentrio"/>
      </w:pPr>
      <w:r>
        <w:rPr>
          <w:rStyle w:val="Refdecomentrio"/>
        </w:rPr>
        <w:annotationRef/>
      </w:r>
      <w:r>
        <w:t>Acho esse panorama muito interessante. Poderia resumir em 1 parágrafo.</w:t>
      </w:r>
    </w:p>
  </w:comment>
  <w:comment w:id="6" w:author="Hellen" w:date="2020-05-13T20:21:00Z" w:initials="H">
    <w:p w14:paraId="428A84FB" w14:textId="6B72417B" w:rsidR="00CC725E" w:rsidRDefault="00CC725E">
      <w:pPr>
        <w:pStyle w:val="Textodecomentrio"/>
      </w:pPr>
      <w:r>
        <w:rPr>
          <w:rStyle w:val="Refdecomentrio"/>
        </w:rPr>
        <w:annotationRef/>
      </w:r>
      <w:r>
        <w:t xml:space="preserve">Sugestão: resumir em 2 parágrafos: um falando de </w:t>
      </w:r>
      <w:r w:rsidR="008C1975">
        <w:t>coronavirus, flu-like symptoms e SARS</w:t>
      </w:r>
      <w:r>
        <w:t xml:space="preserve"> e outro de SARCOV-2, </w:t>
      </w:r>
      <w:r w:rsidR="008C1975">
        <w:t>especificamente.</w:t>
      </w:r>
    </w:p>
  </w:comment>
  <w:comment w:id="8" w:author="Hellen" w:date="2020-05-13T20:19:00Z" w:initials="H">
    <w:p w14:paraId="4D59BA33" w14:textId="269A8BA5" w:rsidR="00CC725E" w:rsidRDefault="00CC725E">
      <w:pPr>
        <w:pStyle w:val="Textodecomentrio"/>
      </w:pPr>
      <w:r>
        <w:rPr>
          <w:rStyle w:val="Refdecomentrio"/>
        </w:rPr>
        <w:annotationRef/>
      </w:r>
      <w:r>
        <w:t>Sugiro retirar.</w:t>
      </w:r>
    </w:p>
  </w:comment>
  <w:comment w:id="9" w:author="Hellen" w:date="2020-05-13T20:20:00Z" w:initials="H">
    <w:p w14:paraId="11EC0C91" w14:textId="073CCCD4" w:rsidR="00CC725E" w:rsidRDefault="00CC725E">
      <w:pPr>
        <w:pStyle w:val="Textodecomentrio"/>
      </w:pPr>
      <w:r>
        <w:rPr>
          <w:rStyle w:val="Refdecomentrio"/>
        </w:rPr>
        <w:annotationRef/>
      </w:r>
      <w:r>
        <w:t>Sugiro retirar.</w:t>
      </w:r>
    </w:p>
  </w:comment>
  <w:comment w:id="10" w:author="Hellen" w:date="2020-05-13T20:23:00Z" w:initials="H">
    <w:p w14:paraId="19470C30" w14:textId="484DB48E" w:rsidR="008C1975" w:rsidRDefault="008C1975">
      <w:pPr>
        <w:pStyle w:val="Textodecomentrio"/>
      </w:pPr>
      <w:r>
        <w:rPr>
          <w:rStyle w:val="Refdecomentrio"/>
        </w:rPr>
        <w:annotationRef/>
      </w:r>
      <w:r>
        <w:t>Ver sugestão em abstract.</w:t>
      </w:r>
    </w:p>
  </w:comment>
  <w:comment w:id="12" w:author="Hellen" w:date="2020-05-13T20:35:00Z" w:initials="H">
    <w:p w14:paraId="1D46B548" w14:textId="56D014C0" w:rsidR="00C73A38" w:rsidRDefault="00C73A38">
      <w:pPr>
        <w:pStyle w:val="Textodecomentrio"/>
      </w:pPr>
      <w:r>
        <w:rPr>
          <w:rStyle w:val="Refdecomentrio"/>
        </w:rPr>
        <w:annotationRef/>
      </w:r>
      <w:r>
        <w:t>Ver comentário em abstract.</w:t>
      </w:r>
    </w:p>
  </w:comment>
  <w:comment w:id="13" w:author="Eloiza Kauanna" w:date="2020-05-14T14:58:00Z" w:initials="EK">
    <w:p w14:paraId="0E4232D0" w14:textId="1C16B19E" w:rsidR="6C1AC71E" w:rsidRDefault="6C1AC71E">
      <w:r>
        <w:t>ok</w:t>
      </w:r>
      <w:r>
        <w:annotationRef/>
      </w:r>
    </w:p>
  </w:comment>
  <w:comment w:id="14" w:author="Hellen" w:date="2020-05-13T20:36:00Z" w:initials="H">
    <w:p w14:paraId="450894E1" w14:textId="58D72523" w:rsidR="00C73A38" w:rsidRDefault="00C73A38">
      <w:pPr>
        <w:pStyle w:val="Textodecomentrio"/>
      </w:pPr>
      <w:r>
        <w:rPr>
          <w:rStyle w:val="Refdecomentrio"/>
        </w:rPr>
        <w:annotationRef/>
      </w:r>
      <w:r>
        <w:t>Conforme comentei em abstract, utilizar % de idosos e % de homens como variável quantitativa para relacionar com as respostas de interesse seja uma alternativa interessante.</w:t>
      </w:r>
    </w:p>
  </w:comment>
  <w:comment w:id="15" w:author="Hellen" w:date="2020-05-13T20:39:00Z" w:initials="H">
    <w:p w14:paraId="50B8994A" w14:textId="3F553164" w:rsidR="000B214A" w:rsidRDefault="00C73A38" w:rsidP="000B214A">
      <w:pPr>
        <w:pStyle w:val="Textodecomentrio"/>
      </w:pPr>
      <w:r>
        <w:rPr>
          <w:rStyle w:val="Refdecomentrio"/>
        </w:rPr>
        <w:annotationRef/>
      </w:r>
      <w:r>
        <w:t xml:space="preserve">Acho que a redação </w:t>
      </w:r>
      <w:r w:rsidR="000B214A">
        <w:t xml:space="preserve">pode </w:t>
      </w:r>
      <w:r>
        <w:t>ser no sentido contrário. O interesse é verificar se há relação entre incidência/letalidade e características socio</w:t>
      </w:r>
      <w:r w:rsidR="000B214A">
        <w:t>demográficas</w:t>
      </w:r>
      <w:r>
        <w:t xml:space="preserve">. Como ferramenta estatística, utilizou-se gráficos de dispersão, calculou-se o coeficiente de correlação de spearman com seu respectivoCI95% (apresentar o IC95% é, na minha opinião, mais interessante que o p-valor do teste que avalia se esse coeficiente é igual a 0). </w:t>
      </w:r>
    </w:p>
  </w:comment>
  <w:comment w:id="16" w:author="Hellen" w:date="2020-05-13T20:46:00Z" w:initials="H">
    <w:p w14:paraId="44B0F289" w14:textId="77777777" w:rsidR="000B0560" w:rsidRDefault="000B0560">
      <w:pPr>
        <w:pStyle w:val="Textodecomentrio"/>
      </w:pPr>
      <w:r>
        <w:rPr>
          <w:rStyle w:val="Refdecomentrio"/>
        </w:rPr>
        <w:annotationRef/>
      </w:r>
      <w:r>
        <w:t>Adicionar comentário sobre viés nos dados devido à sistemática de notificação.</w:t>
      </w:r>
    </w:p>
    <w:p w14:paraId="07A1CF9C" w14:textId="77777777" w:rsidR="000B214A" w:rsidRDefault="000B214A">
      <w:pPr>
        <w:pStyle w:val="Textodecomentrio"/>
      </w:pPr>
    </w:p>
    <w:p w14:paraId="3AA4DE42" w14:textId="6653BC36" w:rsidR="000B214A" w:rsidRDefault="000B214A">
      <w:pPr>
        <w:pStyle w:val="Textodecomentrio"/>
      </w:pPr>
      <w:r>
        <w:t>Ver comentário a seguir.</w:t>
      </w:r>
    </w:p>
  </w:comment>
  <w:comment w:id="29" w:author="Hellen" w:date="2020-05-13T21:35:00Z" w:initials="H">
    <w:p w14:paraId="6F4D3528" w14:textId="3F45F80D" w:rsidR="00306D52" w:rsidRDefault="00306D52" w:rsidP="00306D52">
      <w:pPr>
        <w:pStyle w:val="Textodecomentrio"/>
      </w:pPr>
      <w:r>
        <w:t xml:space="preserve">Acho que um modelo SARIMA não faz muito sentido para </w:t>
      </w:r>
      <w:r w:rsidR="000B214A">
        <w:t>esses</w:t>
      </w:r>
      <w:r>
        <w:t xml:space="preserve"> dado</w:t>
      </w:r>
      <w:r w:rsidR="000B214A">
        <w:t>s</w:t>
      </w:r>
      <w:r>
        <w:t xml:space="preserve">. </w:t>
      </w:r>
      <w:r w:rsidR="000B214A">
        <w:t>Sabe, p</w:t>
      </w:r>
      <w:r>
        <w:t>ensando na dinâmica da doença mesmo.</w:t>
      </w:r>
    </w:p>
    <w:p w14:paraId="042368A1" w14:textId="6B9D7F53" w:rsidR="00306D52" w:rsidRDefault="00306D52" w:rsidP="00306D52">
      <w:pPr>
        <w:pStyle w:val="Textodecomentrio"/>
      </w:pPr>
      <w:r>
        <w:t>Os dados diários</w:t>
      </w:r>
      <w:r w:rsidRPr="00306D52">
        <w:t xml:space="preserve"> apresentam </w:t>
      </w:r>
      <w:r>
        <w:t>muita</w:t>
      </w:r>
      <w:r w:rsidRPr="00306D52">
        <w:t xml:space="preserve"> variabilidade </w:t>
      </w:r>
      <w:r>
        <w:t>q</w:t>
      </w:r>
      <w:r w:rsidRPr="00306D52">
        <w:t>ue de</w:t>
      </w:r>
      <w:r>
        <w:t>riva de diversos</w:t>
      </w:r>
      <w:r w:rsidRPr="00306D52">
        <w:t xml:space="preserve"> fatores, como atraso nas notificações</w:t>
      </w:r>
      <w:r>
        <w:t xml:space="preserve"> no</w:t>
      </w:r>
      <w:r w:rsidRPr="00306D52">
        <w:t xml:space="preserve"> processamento d</w:t>
      </w:r>
      <w:r>
        <w:t>os dados, etc</w:t>
      </w:r>
      <w:r w:rsidRPr="00306D52">
        <w:t xml:space="preserve">. Por este motivo, </w:t>
      </w:r>
      <w:r>
        <w:t>talvez seja interessante s</w:t>
      </w:r>
      <w:r w:rsidRPr="00306D52">
        <w:t>uaviza</w:t>
      </w:r>
      <w:r>
        <w:t>r os dados utilizando</w:t>
      </w:r>
      <w:r w:rsidRPr="00306D52">
        <w:t xml:space="preserve"> média das</w:t>
      </w:r>
      <w:r>
        <w:t xml:space="preserve"> </w:t>
      </w:r>
      <w:r w:rsidRPr="00306D52">
        <w:t>observações</w:t>
      </w:r>
      <w:r>
        <w:t>, talvez por semana epidemiológica, por ex.</w:t>
      </w:r>
    </w:p>
    <w:p w14:paraId="7E624A89" w14:textId="77777777" w:rsidR="000B214A" w:rsidRDefault="000B214A">
      <w:pPr>
        <w:pStyle w:val="Textodecomentrio"/>
      </w:pPr>
    </w:p>
    <w:p w14:paraId="7B42EBCE" w14:textId="7A49DAF8" w:rsidR="00306D52" w:rsidRDefault="00306D52">
      <w:pPr>
        <w:pStyle w:val="Textodecomentrio"/>
      </w:pPr>
      <w:r>
        <w:t>Eu focaria em um modelo mais simples, com menos parâmetros, como é o caso do ARIMA e em predições de curto prazo.</w:t>
      </w:r>
    </w:p>
    <w:p w14:paraId="70BCD846" w14:textId="77777777" w:rsidR="000B214A" w:rsidRDefault="00EB16D4">
      <w:pPr>
        <w:pStyle w:val="Textodecomentrio"/>
      </w:pPr>
      <w:r>
        <w:rPr>
          <w:rStyle w:val="Refdecomentrio"/>
        </w:rPr>
        <w:annotationRef/>
      </w:r>
    </w:p>
    <w:p w14:paraId="653AB93D" w14:textId="1BD26015" w:rsidR="00EB16D4" w:rsidRDefault="00EB16D4">
      <w:pPr>
        <w:pStyle w:val="Textodecomentrio"/>
      </w:pPr>
      <w:r>
        <w:t xml:space="preserve">Não </w:t>
      </w:r>
      <w:r w:rsidR="00306D52">
        <w:t>concordo com a conduta de testar todos os diferentes parâmetros. Veja o comentário que fiz na primeira revisão</w:t>
      </w:r>
      <w:r>
        <w:t>.</w:t>
      </w:r>
      <w:r w:rsidR="00306D52">
        <w:t xml:space="preserve"> Basicamente, entendo que a escolha dos parâmetros deve ser baseada na FAC e PACP.</w:t>
      </w:r>
    </w:p>
    <w:p w14:paraId="79339BB3" w14:textId="661C42C7" w:rsidR="00306D52" w:rsidRDefault="00306D52">
      <w:pPr>
        <w:pStyle w:val="Textodecomentrio"/>
      </w:pPr>
    </w:p>
  </w:comment>
  <w:comment w:id="42" w:author="Hellen" w:date="2020-05-13T22:46:00Z" w:initials="H">
    <w:p w14:paraId="7B400E35" w14:textId="7870536E" w:rsidR="000D6135" w:rsidRDefault="000D6135">
      <w:pPr>
        <w:pStyle w:val="Textodecomentrio"/>
      </w:pPr>
      <w:r>
        <w:rPr>
          <w:rStyle w:val="Refdecomentrio"/>
        </w:rPr>
        <w:annotationRef/>
      </w:r>
      <w:r>
        <w:t>Após alterações, acredito que esse trecho seja mais adequado a seção de resultados.</w:t>
      </w:r>
    </w:p>
  </w:comment>
  <w:comment w:id="83" w:author="Hellen" w:date="2020-05-13T22:51:00Z" w:initials="H">
    <w:p w14:paraId="431C2EF9" w14:textId="2968A006" w:rsidR="008C03A3" w:rsidRDefault="008C03A3">
      <w:pPr>
        <w:pStyle w:val="Textodecomentrio"/>
      </w:pPr>
      <w:r>
        <w:rPr>
          <w:rStyle w:val="Refdecomentrio"/>
        </w:rPr>
        <w:annotationRef/>
      </w:r>
      <w:r>
        <w:t>Acho que essa frase ficaria legal de ser adaptada para objetivo do estudo.</w:t>
      </w:r>
    </w:p>
  </w:comment>
  <w:comment w:id="84" w:author="Hellen" w:date="2020-05-13T22:52:00Z" w:initials="H">
    <w:p w14:paraId="2DCFD83A" w14:textId="6D78FE97" w:rsidR="008C03A3" w:rsidRPr="009F05FE" w:rsidRDefault="008C03A3">
      <w:pPr>
        <w:pStyle w:val="Textodecomentrio"/>
      </w:pPr>
      <w:r>
        <w:rPr>
          <w:rStyle w:val="Refdecomentrio"/>
        </w:rPr>
        <w:annotationRef/>
      </w:r>
      <w:r>
        <w:t>Dúvida: esse trecho seria legal de colocar em Métodos</w:t>
      </w:r>
      <w:r w:rsidRPr="009F05FE">
        <w:t>?</w:t>
      </w:r>
    </w:p>
  </w:comment>
  <w:comment w:id="86" w:author="Hellen" w:date="2020-05-13T22:57:00Z" w:initials="H">
    <w:p w14:paraId="45B21953" w14:textId="77777777" w:rsidR="008C03A3" w:rsidRPr="009F05FE" w:rsidRDefault="008C03A3">
      <w:pPr>
        <w:pStyle w:val="Textodecomentrio"/>
      </w:pPr>
      <w:r>
        <w:rPr>
          <w:rStyle w:val="Refdecomentrio"/>
        </w:rPr>
        <w:annotationRef/>
      </w:r>
      <w:r>
        <w:t>Inhabitants or residents</w:t>
      </w:r>
      <w:r w:rsidRPr="009F05FE">
        <w:t>?</w:t>
      </w:r>
    </w:p>
    <w:p w14:paraId="6AF8C89B" w14:textId="042688FA" w:rsidR="008C03A3" w:rsidRPr="009F05FE" w:rsidRDefault="008C03A3">
      <w:pPr>
        <w:pStyle w:val="Textodecomentrio"/>
      </w:pPr>
      <w:r w:rsidRPr="009F05FE">
        <w:t>Acho que comentei na versão anterior sobre um questionamento de revisor de inglês.</w:t>
      </w:r>
    </w:p>
  </w:comment>
  <w:comment w:id="88" w:author="Hellen" w:date="2020-05-13T22:59:00Z" w:initials="H">
    <w:p w14:paraId="591E7F36" w14:textId="10F0FD92" w:rsidR="00510FA9" w:rsidRDefault="00510FA9">
      <w:pPr>
        <w:pStyle w:val="Textodecomentrio"/>
      </w:pPr>
      <w:r>
        <w:rPr>
          <w:rStyle w:val="Refdecomentrio"/>
        </w:rPr>
        <w:annotationRef/>
      </w:r>
      <w:r>
        <w:t>Como eu comentei anteriormente, quando sugeri a inclusão da idade, pensei em utilizá-la como indicador, por exemplo da % de idosos, e correlacionar esse indicador com a incidência e letalidade.</w:t>
      </w:r>
    </w:p>
    <w:p w14:paraId="4D202810" w14:textId="77777777" w:rsidR="00510FA9" w:rsidRDefault="00510FA9">
      <w:pPr>
        <w:pStyle w:val="Textodecomentrio"/>
      </w:pPr>
    </w:p>
    <w:p w14:paraId="32A42D4B" w14:textId="77777777" w:rsidR="00510FA9" w:rsidRDefault="00510FA9">
      <w:pPr>
        <w:pStyle w:val="Textodecomentrio"/>
      </w:pPr>
      <w:r>
        <w:t xml:space="preserve">Acho que avaliar a distribuição da idade por grupo de municípios afetados e comparar a sua distribuição com o Brasil acaba não sendo muito informativo porque o perfil do BR se aproxima intimamente do perfil de municípios populosos, presentes no grupo de municípios afetados. </w:t>
      </w:r>
    </w:p>
    <w:p w14:paraId="0E52B096" w14:textId="77777777" w:rsidR="00510FA9" w:rsidRDefault="00510FA9">
      <w:pPr>
        <w:pStyle w:val="Textodecomentrio"/>
      </w:pPr>
    </w:p>
    <w:p w14:paraId="6744D4CF" w14:textId="4B84B4FF" w:rsidR="00510FA9" w:rsidRPr="009F05FE" w:rsidRDefault="00510FA9">
      <w:pPr>
        <w:pStyle w:val="Textodecomentrio"/>
      </w:pPr>
      <w:r>
        <w:t xml:space="preserve">Fiquei pensando... ainda que sejam dados de </w:t>
      </w:r>
      <w:r w:rsidR="003D2BB7">
        <w:t>486 municípios, a população residente nesses municípios deve representam parcela considerável da população brasileira, será</w:t>
      </w:r>
      <w:r w:rsidR="003D2BB7" w:rsidRPr="009F05FE">
        <w:t>?</w:t>
      </w:r>
    </w:p>
  </w:comment>
  <w:comment w:id="89" w:author="Hellen" w:date="2020-05-13T23:12:00Z" w:initials="H">
    <w:p w14:paraId="037F6FBE" w14:textId="37A74551" w:rsidR="003D2BB7" w:rsidRDefault="003D2BB7">
      <w:pPr>
        <w:pStyle w:val="Textodecomentrio"/>
      </w:pPr>
      <w:r>
        <w:rPr>
          <w:rStyle w:val="Refdecomentrio"/>
        </w:rPr>
        <w:annotationRef/>
      </w:r>
      <w:r>
        <w:t>Idem comentário feito para idade. Aqui talvez seja interessante olhar para a % de homens em cada município e correlacionar com a incidência e letalidade.</w:t>
      </w:r>
    </w:p>
  </w:comment>
  <w:comment w:id="90" w:author="Hellen" w:date="2020-05-13T23:14:00Z" w:initials="H">
    <w:p w14:paraId="35AD050F" w14:textId="77777777" w:rsidR="003D2BB7" w:rsidRDefault="003D2BB7">
      <w:pPr>
        <w:pStyle w:val="Textodecomentrio"/>
      </w:pPr>
      <w:r>
        <w:rPr>
          <w:rStyle w:val="Refdecomentrio"/>
        </w:rPr>
        <w:annotationRef/>
      </w:r>
      <w:r>
        <w:t>Como a densidade demográfica é decorrente da razão entre número de habitantes por área, não vejo motivo para apresentar esse tipo de correlação, que olha para a dispersão entre numerador e denominador e destaca uma terceira variável que é a razão das variáveis apresentadas nos eixos x e y.</w:t>
      </w:r>
    </w:p>
    <w:p w14:paraId="14CF52F9" w14:textId="46DFCE83" w:rsidR="003D2BB7" w:rsidRDefault="00670C91" w:rsidP="00670C91">
      <w:pPr>
        <w:pStyle w:val="Textodecomentrio"/>
      </w:pPr>
      <w:r>
        <w:t>Não está claro pra mim a</w:t>
      </w:r>
      <w:r w:rsidR="003D2BB7">
        <w:t xml:space="preserve"> informaçã</w:t>
      </w:r>
      <w:r>
        <w:t>o agregada por esses resultados.</w:t>
      </w:r>
    </w:p>
  </w:comment>
  <w:comment w:id="91" w:author="Hellen" w:date="2020-05-13T23:21:00Z" w:initials="H">
    <w:p w14:paraId="51DEE905" w14:textId="17C1DCAF" w:rsidR="00670C91" w:rsidRDefault="00670C91">
      <w:pPr>
        <w:pStyle w:val="Textodecomentrio"/>
      </w:pPr>
      <w:r>
        <w:rPr>
          <w:rStyle w:val="Refdecomentrio"/>
        </w:rPr>
        <w:annotationRef/>
      </w:r>
      <w:r>
        <w:t>Esse termo me parece não usual para “padrão de vida”. Acho que a tradução literal talvez não reflita o que isso, de fato, significa. Não sei... uma dúvida que tenho.</w:t>
      </w:r>
    </w:p>
  </w:comment>
  <w:comment w:id="92" w:author="Hellen" w:date="2020-05-13T23:26:00Z" w:initials="H">
    <w:p w14:paraId="472C7C1B" w14:textId="568B355C" w:rsidR="00670C91" w:rsidRDefault="00670C91">
      <w:pPr>
        <w:pStyle w:val="Textodecomentrio"/>
      </w:pPr>
      <w:r>
        <w:rPr>
          <w:rStyle w:val="Refdecomentrio"/>
        </w:rPr>
        <w:annotationRef/>
      </w:r>
      <w:r>
        <w:t xml:space="preserve">Não consigo </w:t>
      </w:r>
      <w:r w:rsidR="000B214A">
        <w:t>re</w:t>
      </w:r>
      <w:r>
        <w:t>tirar essa informação da figura</w:t>
      </w:r>
      <w:r w:rsidR="000B214A">
        <w:t xml:space="preserve"> apresentada</w:t>
      </w:r>
      <w:r>
        <w:t>.</w:t>
      </w:r>
    </w:p>
    <w:p w14:paraId="2E72CDFB" w14:textId="77777777" w:rsidR="00670C91" w:rsidRDefault="00670C91">
      <w:pPr>
        <w:pStyle w:val="Textodecomentrio"/>
      </w:pPr>
    </w:p>
    <w:p w14:paraId="6E960F23" w14:textId="77777777" w:rsidR="00670C91" w:rsidRDefault="00670C91" w:rsidP="00670C91">
      <w:pPr>
        <w:pStyle w:val="Textodecomentrio"/>
      </w:pPr>
      <w:r>
        <w:t>Aqui vale o mesmo comentário feito anteriormente, para a densidade populacional.</w:t>
      </w:r>
    </w:p>
    <w:p w14:paraId="73AA18F6" w14:textId="77777777" w:rsidR="00670C91" w:rsidRDefault="00670C91" w:rsidP="00670C91">
      <w:pPr>
        <w:pStyle w:val="Textodecomentrio"/>
      </w:pPr>
    </w:p>
    <w:p w14:paraId="4385FB74" w14:textId="77777777" w:rsidR="00670C91" w:rsidRDefault="00670C91" w:rsidP="00670C91">
      <w:pPr>
        <w:pStyle w:val="Textodecomentrio"/>
      </w:pPr>
      <w:r>
        <w:t>Acho que olhar para MHDI vs renda e diferenciar por número de hab em municípios afetados não me ajuda a entender a epidemiologia da doença.</w:t>
      </w:r>
    </w:p>
    <w:p w14:paraId="268D840E" w14:textId="77777777" w:rsidR="00670C91" w:rsidRDefault="00670C91" w:rsidP="00670C91">
      <w:pPr>
        <w:pStyle w:val="Textodecomentrio"/>
      </w:pPr>
    </w:p>
    <w:p w14:paraId="68FC0031" w14:textId="4FC6DA0D" w:rsidR="00670C91" w:rsidRDefault="00670C91" w:rsidP="00670C91">
      <w:pPr>
        <w:pStyle w:val="Textodecomentrio"/>
      </w:pPr>
      <w:r>
        <w:t>As variáveis são interessantes, mas é preciso pensar em como relacioná-la com a incidência e letalidade</w:t>
      </w:r>
      <w:r w:rsidR="0011474B">
        <w:t>.</w:t>
      </w:r>
    </w:p>
  </w:comment>
  <w:comment w:id="93" w:author="Hellen" w:date="2020-05-13T23:29:00Z" w:initials="H">
    <w:p w14:paraId="2F96EB28" w14:textId="77777777" w:rsidR="000B214A" w:rsidRDefault="0011474B">
      <w:pPr>
        <w:pStyle w:val="Textodecomentrio"/>
      </w:pPr>
      <w:r>
        <w:rPr>
          <w:rStyle w:val="Refdecomentrio"/>
        </w:rPr>
        <w:annotationRef/>
      </w:r>
      <w:r>
        <w:t xml:space="preserve">Os gráficos de dispersão assinalam que esta não parece ser uma forma interessante de apresentar esses dados. </w:t>
      </w:r>
    </w:p>
    <w:p w14:paraId="576652B2" w14:textId="77777777" w:rsidR="000B214A" w:rsidRDefault="000B214A">
      <w:pPr>
        <w:pStyle w:val="Textodecomentrio"/>
      </w:pPr>
    </w:p>
    <w:p w14:paraId="57161C91" w14:textId="6D4A768A" w:rsidR="0011474B" w:rsidRDefault="0011474B">
      <w:pPr>
        <w:pStyle w:val="Textodecomentrio"/>
      </w:pPr>
      <w:r>
        <w:t xml:space="preserve">Estou pensando que talvez seja interessante categorizar as variáveis sociodemográficas (utilizando quartis, por exemplo) e avaliar a dispersão da incidência e da letalidade em cada </w:t>
      </w:r>
      <w:r w:rsidR="000B214A">
        <w:t>categoria</w:t>
      </w:r>
      <w:r>
        <w:t xml:space="preserve">, utilizando boxplot, por exemplo, boxplot lado a lado da incidência para </w:t>
      </w:r>
      <w:r w:rsidR="000B214A">
        <w:t>categorias</w:t>
      </w:r>
      <w:r>
        <w:t xml:space="preserve"> da renda per capita.</w:t>
      </w:r>
    </w:p>
    <w:p w14:paraId="5CB28BF6" w14:textId="48B031B6" w:rsidR="000B214A" w:rsidRDefault="000B214A">
      <w:pPr>
        <w:pStyle w:val="Textodecomentrio"/>
      </w:pPr>
    </w:p>
    <w:p w14:paraId="2A6FE8B0" w14:textId="2345DD28" w:rsidR="000B214A" w:rsidRDefault="000B214A">
      <w:pPr>
        <w:pStyle w:val="Textodecomentrio"/>
      </w:pPr>
      <w:r>
        <w:t>Ou talvez transformar essas variáveis (log ajudaria a estabilizar a variabilidade) antes de avaliar a correlação.</w:t>
      </w:r>
    </w:p>
    <w:p w14:paraId="322E7CEA" w14:textId="77777777" w:rsidR="0011474B" w:rsidRDefault="0011474B">
      <w:pPr>
        <w:pStyle w:val="Textodecomentrio"/>
      </w:pPr>
    </w:p>
    <w:p w14:paraId="1AA815CB" w14:textId="0E3747AF" w:rsidR="0011474B" w:rsidRDefault="0011474B">
      <w:pPr>
        <w:pStyle w:val="Textodecomentrio"/>
      </w:pPr>
      <w:r>
        <w:t>Só uma ideia... talvez fique legal.</w:t>
      </w:r>
    </w:p>
  </w:comment>
  <w:comment w:id="94" w:author="Hellen" w:date="2020-05-13T23:32:00Z" w:initials="H">
    <w:p w14:paraId="79C5BBDE" w14:textId="093FD8C0" w:rsidR="0011474B" w:rsidRDefault="0011474B">
      <w:pPr>
        <w:pStyle w:val="Textodecomentrio"/>
      </w:pPr>
      <w:r>
        <w:rPr>
          <w:rStyle w:val="Refdecomentrio"/>
        </w:rPr>
        <w:annotationRef/>
      </w:r>
      <w:r>
        <w:t>Ver comentários em métodos. Também vou enviar alguns trabalhos que encontrei em uma busca rápida de ARIMA para previsões em COVID-19.</w:t>
      </w:r>
    </w:p>
  </w:comment>
  <w:comment w:id="95" w:author="Hellen" w:date="2020-05-13T23:35:00Z" w:initials="H">
    <w:p w14:paraId="1121049B" w14:textId="77777777" w:rsidR="0011474B" w:rsidRDefault="0011474B">
      <w:pPr>
        <w:pStyle w:val="Textodecomentrio"/>
      </w:pPr>
      <w:r>
        <w:rPr>
          <w:rStyle w:val="Refdecomentrio"/>
        </w:rPr>
        <w:annotationRef/>
      </w:r>
      <w:r>
        <w:t>Ver comentário da versão anterior para essa figura.</w:t>
      </w:r>
    </w:p>
    <w:p w14:paraId="1C8DDEF3" w14:textId="77777777" w:rsidR="0011474B" w:rsidRDefault="0011474B">
      <w:pPr>
        <w:pStyle w:val="Textodecomentrio"/>
      </w:pPr>
    </w:p>
    <w:p w14:paraId="25D9BD5B" w14:textId="70E6E935" w:rsidR="0011474B" w:rsidRDefault="0011474B">
      <w:pPr>
        <w:pStyle w:val="Textodecomentrio"/>
      </w:pPr>
      <w:r>
        <w:t>Se for usar ARIMA, não acho adequado apresentar essa abordagem, pois trata-se de uma outra proposta para análise de séries temporais.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47422D2" w15:done="0"/>
  <w15:commentEx w15:paraId="79C5AC9A" w15:done="0"/>
  <w15:commentEx w15:paraId="076AEBBE" w15:done="0"/>
  <w15:commentEx w15:paraId="179DAEF4" w15:done="0"/>
  <w15:commentEx w15:paraId="4E7128A9" w15:done="0"/>
  <w15:commentEx w15:paraId="57CFB0AC" w15:done="0"/>
  <w15:commentEx w15:paraId="428A84FB" w15:done="0"/>
  <w15:commentEx w15:paraId="4D59BA33" w15:done="0"/>
  <w15:commentEx w15:paraId="11EC0C91" w15:done="0"/>
  <w15:commentEx w15:paraId="19470C30" w15:done="0"/>
  <w15:commentEx w15:paraId="1D46B548" w15:done="0"/>
  <w15:commentEx w15:paraId="0E4232D0" w15:paraIdParent="1D46B548" w15:done="0"/>
  <w15:commentEx w15:paraId="450894E1" w15:done="0"/>
  <w15:commentEx w15:paraId="50B8994A" w15:done="0"/>
  <w15:commentEx w15:paraId="3AA4DE42" w15:done="0"/>
  <w15:commentEx w15:paraId="79339BB3" w15:done="0"/>
  <w15:commentEx w15:paraId="7B400E35" w15:done="0"/>
  <w15:commentEx w15:paraId="431C2EF9" w15:done="0"/>
  <w15:commentEx w15:paraId="2DCFD83A" w15:done="0"/>
  <w15:commentEx w15:paraId="6AF8C89B" w15:done="0"/>
  <w15:commentEx w15:paraId="6744D4CF" w15:done="0"/>
  <w15:commentEx w15:paraId="037F6FBE" w15:done="0"/>
  <w15:commentEx w15:paraId="14CF52F9" w15:done="0"/>
  <w15:commentEx w15:paraId="51DEE905" w15:done="0"/>
  <w15:commentEx w15:paraId="68FC0031" w15:done="0"/>
  <w15:commentEx w15:paraId="1AA815CB" w15:done="0"/>
  <w15:commentEx w15:paraId="79C5BBDE" w15:done="0"/>
  <w15:commentEx w15:paraId="25D9BD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6CDA0" w16cex:dateUtc="2020-05-13T22:48:00Z"/>
  <w16cex:commentExtensible w16cex:durableId="2266CEE9" w16cex:dateUtc="2020-05-13T22:54:00Z"/>
  <w16cex:commentExtensible w16cex:durableId="2266CCAF" w16cex:dateUtc="2020-05-13T22:44:00Z"/>
  <w16cex:commentExtensible w16cex:durableId="2266CD3C" w16cex:dateUtc="2020-05-13T22:47:00Z"/>
  <w16cex:commentExtensible w16cex:durableId="2266D315" w16cex:dateUtc="2020-05-13T23:12:00Z"/>
  <w16cex:commentExtensible w16cex:durableId="2266D3E9" w16cex:dateUtc="2020-05-13T23:15:00Z"/>
  <w16cex:commentExtensible w16cex:durableId="2266D53C" w16cex:dateUtc="2020-05-13T23:21:00Z"/>
  <w16cex:commentExtensible w16cex:durableId="2266D4D7" w16cex:dateUtc="2020-05-13T23:19:00Z"/>
  <w16cex:commentExtensible w16cex:durableId="2266D500" w16cex:dateUtc="2020-05-13T23:20:00Z"/>
  <w16cex:commentExtensible w16cex:durableId="2266D5CB" w16cex:dateUtc="2020-05-13T23:23:00Z"/>
  <w16cex:commentExtensible w16cex:durableId="2266D88D" w16cex:dateUtc="2020-05-13T23:35:00Z"/>
  <w16cex:commentExtensible w16cex:durableId="5C9B7E9A" w16cex:dateUtc="2020-05-14T17:58:00Z"/>
  <w16cex:commentExtensible w16cex:durableId="2266D8E0" w16cex:dateUtc="2020-05-13T23:36:00Z"/>
  <w16cex:commentExtensible w16cex:durableId="2266D97B" w16cex:dateUtc="2020-05-13T23:39:00Z"/>
  <w16cex:commentExtensible w16cex:durableId="2266DB0A" w16cex:dateUtc="2020-05-13T23:46:00Z"/>
  <w16cex:commentExtensible w16cex:durableId="2266E68E" w16cex:dateUtc="2020-05-14T00:35:00Z"/>
  <w16cex:commentExtensible w16cex:durableId="2266F753" w16cex:dateUtc="2020-05-14T01:46:00Z"/>
  <w16cex:commentExtensible w16cex:durableId="2266F86E" w16cex:dateUtc="2020-05-14T01:51:00Z"/>
  <w16cex:commentExtensible w16cex:durableId="2266F8A3" w16cex:dateUtc="2020-05-14T01:52:00Z"/>
  <w16cex:commentExtensible w16cex:durableId="2266F9DF" w16cex:dateUtc="2020-05-14T01:57:00Z"/>
  <w16cex:commentExtensible w16cex:durableId="2266FA5F" w16cex:dateUtc="2020-05-14T01:59:00Z"/>
  <w16cex:commentExtensible w16cex:durableId="2266FD77" w16cex:dateUtc="2020-05-14T02:12:00Z"/>
  <w16cex:commentExtensible w16cex:durableId="2266FDD5" w16cex:dateUtc="2020-05-14T02:14:00Z"/>
  <w16cex:commentExtensible w16cex:durableId="2266FF87" w16cex:dateUtc="2020-05-14T02:21:00Z"/>
  <w16cex:commentExtensible w16cex:durableId="2267009B" w16cex:dateUtc="2020-05-14T02:26:00Z"/>
  <w16cex:commentExtensible w16cex:durableId="22670169" w16cex:dateUtc="2020-05-14T02:29:00Z"/>
  <w16cex:commentExtensible w16cex:durableId="22670229" w16cex:dateUtc="2020-05-14T02:32:00Z"/>
  <w16cex:commentExtensible w16cex:durableId="226702D3" w16cex:dateUtc="2020-05-14T0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47422D2" w16cid:durableId="2266CDA0"/>
  <w16cid:commentId w16cid:paraId="79C5AC9A" w16cid:durableId="2266CEE9"/>
  <w16cid:commentId w16cid:paraId="076AEBBE" w16cid:durableId="2266CCAF"/>
  <w16cid:commentId w16cid:paraId="179DAEF4" w16cid:durableId="2266CD3C"/>
  <w16cid:commentId w16cid:paraId="4E7128A9" w16cid:durableId="2266D315"/>
  <w16cid:commentId w16cid:paraId="57CFB0AC" w16cid:durableId="2266D3E9"/>
  <w16cid:commentId w16cid:paraId="428A84FB" w16cid:durableId="2266D53C"/>
  <w16cid:commentId w16cid:paraId="4D59BA33" w16cid:durableId="2266D4D7"/>
  <w16cid:commentId w16cid:paraId="11EC0C91" w16cid:durableId="2266D500"/>
  <w16cid:commentId w16cid:paraId="19470C30" w16cid:durableId="2266D5CB"/>
  <w16cid:commentId w16cid:paraId="1D46B548" w16cid:durableId="2266D88D"/>
  <w16cid:commentId w16cid:paraId="0E4232D0" w16cid:durableId="5C9B7E9A"/>
  <w16cid:commentId w16cid:paraId="450894E1" w16cid:durableId="2266D8E0"/>
  <w16cid:commentId w16cid:paraId="50B8994A" w16cid:durableId="2266D97B"/>
  <w16cid:commentId w16cid:paraId="3AA4DE42" w16cid:durableId="2266DB0A"/>
  <w16cid:commentId w16cid:paraId="79339BB3" w16cid:durableId="2266E68E"/>
  <w16cid:commentId w16cid:paraId="7B400E35" w16cid:durableId="2266F753"/>
  <w16cid:commentId w16cid:paraId="431C2EF9" w16cid:durableId="2266F86E"/>
  <w16cid:commentId w16cid:paraId="2DCFD83A" w16cid:durableId="2266F8A3"/>
  <w16cid:commentId w16cid:paraId="6AF8C89B" w16cid:durableId="2266F9DF"/>
  <w16cid:commentId w16cid:paraId="6744D4CF" w16cid:durableId="2266FA5F"/>
  <w16cid:commentId w16cid:paraId="037F6FBE" w16cid:durableId="2266FD77"/>
  <w16cid:commentId w16cid:paraId="14CF52F9" w16cid:durableId="2266FDD5"/>
  <w16cid:commentId w16cid:paraId="51DEE905" w16cid:durableId="2266FF87"/>
  <w16cid:commentId w16cid:paraId="68FC0031" w16cid:durableId="2267009B"/>
  <w16cid:commentId w16cid:paraId="1AA815CB" w16cid:durableId="22670169"/>
  <w16cid:commentId w16cid:paraId="79C5BBDE" w16cid:durableId="22670229"/>
  <w16cid:commentId w16cid:paraId="25D9BD5B" w16cid:durableId="226702D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n">
    <w15:presenceInfo w15:providerId="None" w15:userId="Hellen"/>
  </w15:person>
  <w15:person w15:author="Guilherme Silveira">
    <w15:presenceInfo w15:providerId="Windows Live" w15:userId="808ebfd9a0d86213"/>
  </w15:person>
  <w15:person w15:author="Eloiza Kauanna">
    <w15:presenceInfo w15:providerId="Windows Live" w15:userId="6476578a56baa9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5259A"/>
    <w:rsid w:val="0006328D"/>
    <w:rsid w:val="0006677D"/>
    <w:rsid w:val="00072C8C"/>
    <w:rsid w:val="00086CC5"/>
    <w:rsid w:val="00087B6B"/>
    <w:rsid w:val="000A572E"/>
    <w:rsid w:val="000B0560"/>
    <w:rsid w:val="000B214A"/>
    <w:rsid w:val="000B6087"/>
    <w:rsid w:val="000B634D"/>
    <w:rsid w:val="000C2A0F"/>
    <w:rsid w:val="000D5BFD"/>
    <w:rsid w:val="000D6135"/>
    <w:rsid w:val="000F5881"/>
    <w:rsid w:val="00102A13"/>
    <w:rsid w:val="0011474B"/>
    <w:rsid w:val="00131BD4"/>
    <w:rsid w:val="00134713"/>
    <w:rsid w:val="00174F13"/>
    <w:rsid w:val="00177AA8"/>
    <w:rsid w:val="001A3659"/>
    <w:rsid w:val="001A6633"/>
    <w:rsid w:val="001B28B2"/>
    <w:rsid w:val="001B4715"/>
    <w:rsid w:val="001D42DE"/>
    <w:rsid w:val="001E42AD"/>
    <w:rsid w:val="002035C1"/>
    <w:rsid w:val="002268C8"/>
    <w:rsid w:val="00245EFA"/>
    <w:rsid w:val="00247367"/>
    <w:rsid w:val="00251292"/>
    <w:rsid w:val="002568F0"/>
    <w:rsid w:val="00260C6E"/>
    <w:rsid w:val="00276E4A"/>
    <w:rsid w:val="00280302"/>
    <w:rsid w:val="002A2A9F"/>
    <w:rsid w:val="002B0376"/>
    <w:rsid w:val="002B6724"/>
    <w:rsid w:val="002C0E9C"/>
    <w:rsid w:val="002C2D7F"/>
    <w:rsid w:val="002E576F"/>
    <w:rsid w:val="002F2F87"/>
    <w:rsid w:val="002F37F9"/>
    <w:rsid w:val="002F7669"/>
    <w:rsid w:val="0030134E"/>
    <w:rsid w:val="003027EF"/>
    <w:rsid w:val="00306D52"/>
    <w:rsid w:val="0031293D"/>
    <w:rsid w:val="0032383A"/>
    <w:rsid w:val="00323854"/>
    <w:rsid w:val="003241BE"/>
    <w:rsid w:val="00346E13"/>
    <w:rsid w:val="00364479"/>
    <w:rsid w:val="00387378"/>
    <w:rsid w:val="00396E79"/>
    <w:rsid w:val="003A1DD6"/>
    <w:rsid w:val="003B1A51"/>
    <w:rsid w:val="003C02D3"/>
    <w:rsid w:val="003C242E"/>
    <w:rsid w:val="003D2BB7"/>
    <w:rsid w:val="003D3000"/>
    <w:rsid w:val="003E14A9"/>
    <w:rsid w:val="003E3042"/>
    <w:rsid w:val="003E353D"/>
    <w:rsid w:val="003F43CB"/>
    <w:rsid w:val="003F65DC"/>
    <w:rsid w:val="00400C84"/>
    <w:rsid w:val="00406A2B"/>
    <w:rsid w:val="0041624A"/>
    <w:rsid w:val="0042323F"/>
    <w:rsid w:val="00441973"/>
    <w:rsid w:val="00456BDD"/>
    <w:rsid w:val="00491CB0"/>
    <w:rsid w:val="004A54A9"/>
    <w:rsid w:val="004B3E7B"/>
    <w:rsid w:val="004D3B9A"/>
    <w:rsid w:val="004E2E42"/>
    <w:rsid w:val="004E70AD"/>
    <w:rsid w:val="00510FA9"/>
    <w:rsid w:val="005251CB"/>
    <w:rsid w:val="00546E53"/>
    <w:rsid w:val="00574A36"/>
    <w:rsid w:val="005919C9"/>
    <w:rsid w:val="00594359"/>
    <w:rsid w:val="005A6D71"/>
    <w:rsid w:val="005B6C08"/>
    <w:rsid w:val="005C04E7"/>
    <w:rsid w:val="005C0899"/>
    <w:rsid w:val="005D74BE"/>
    <w:rsid w:val="005F48D9"/>
    <w:rsid w:val="005F71FB"/>
    <w:rsid w:val="006007B0"/>
    <w:rsid w:val="00613F14"/>
    <w:rsid w:val="00620963"/>
    <w:rsid w:val="00635042"/>
    <w:rsid w:val="00636D36"/>
    <w:rsid w:val="00640161"/>
    <w:rsid w:val="006531EF"/>
    <w:rsid w:val="0065610B"/>
    <w:rsid w:val="006569A8"/>
    <w:rsid w:val="00670C91"/>
    <w:rsid w:val="00682159"/>
    <w:rsid w:val="00687788"/>
    <w:rsid w:val="006951DC"/>
    <w:rsid w:val="006B74B8"/>
    <w:rsid w:val="006C34B2"/>
    <w:rsid w:val="006C74FB"/>
    <w:rsid w:val="006E0A24"/>
    <w:rsid w:val="00705550"/>
    <w:rsid w:val="00705999"/>
    <w:rsid w:val="00713AB4"/>
    <w:rsid w:val="00714B93"/>
    <w:rsid w:val="007175BD"/>
    <w:rsid w:val="007230D5"/>
    <w:rsid w:val="00727E22"/>
    <w:rsid w:val="0074139E"/>
    <w:rsid w:val="00761DDE"/>
    <w:rsid w:val="00763FEB"/>
    <w:rsid w:val="007761FB"/>
    <w:rsid w:val="00784BF3"/>
    <w:rsid w:val="00786E7F"/>
    <w:rsid w:val="00791A54"/>
    <w:rsid w:val="007B36C7"/>
    <w:rsid w:val="007E0FDD"/>
    <w:rsid w:val="007E33B9"/>
    <w:rsid w:val="008064C6"/>
    <w:rsid w:val="00826389"/>
    <w:rsid w:val="008351AD"/>
    <w:rsid w:val="00857825"/>
    <w:rsid w:val="008947EE"/>
    <w:rsid w:val="00897889"/>
    <w:rsid w:val="008C03A3"/>
    <w:rsid w:val="008C1975"/>
    <w:rsid w:val="008D00E0"/>
    <w:rsid w:val="008E53E1"/>
    <w:rsid w:val="008E6A0F"/>
    <w:rsid w:val="008F3E3A"/>
    <w:rsid w:val="008F53F0"/>
    <w:rsid w:val="009038EB"/>
    <w:rsid w:val="00905F17"/>
    <w:rsid w:val="00906FFB"/>
    <w:rsid w:val="00913CBA"/>
    <w:rsid w:val="00925551"/>
    <w:rsid w:val="00926F92"/>
    <w:rsid w:val="00930680"/>
    <w:rsid w:val="00934937"/>
    <w:rsid w:val="0096338E"/>
    <w:rsid w:val="0099480C"/>
    <w:rsid w:val="00995E13"/>
    <w:rsid w:val="009A11B9"/>
    <w:rsid w:val="009A3370"/>
    <w:rsid w:val="009B35BC"/>
    <w:rsid w:val="009C1874"/>
    <w:rsid w:val="009D6039"/>
    <w:rsid w:val="009E5F3C"/>
    <w:rsid w:val="009F05FE"/>
    <w:rsid w:val="009F1E10"/>
    <w:rsid w:val="009F4CA0"/>
    <w:rsid w:val="00A1530E"/>
    <w:rsid w:val="00A1745A"/>
    <w:rsid w:val="00A312AC"/>
    <w:rsid w:val="00A35A90"/>
    <w:rsid w:val="00A368B6"/>
    <w:rsid w:val="00A425FB"/>
    <w:rsid w:val="00A45E81"/>
    <w:rsid w:val="00A56008"/>
    <w:rsid w:val="00A565C0"/>
    <w:rsid w:val="00A63354"/>
    <w:rsid w:val="00A63AE9"/>
    <w:rsid w:val="00A82F54"/>
    <w:rsid w:val="00A9093F"/>
    <w:rsid w:val="00AA5483"/>
    <w:rsid w:val="00AB5216"/>
    <w:rsid w:val="00AB5710"/>
    <w:rsid w:val="00AB74FF"/>
    <w:rsid w:val="00AD5564"/>
    <w:rsid w:val="00AF3AFA"/>
    <w:rsid w:val="00AF3BA0"/>
    <w:rsid w:val="00B02505"/>
    <w:rsid w:val="00B10025"/>
    <w:rsid w:val="00B174DA"/>
    <w:rsid w:val="00B35CD9"/>
    <w:rsid w:val="00B363C3"/>
    <w:rsid w:val="00B41400"/>
    <w:rsid w:val="00B7127A"/>
    <w:rsid w:val="00B7653B"/>
    <w:rsid w:val="00B82B00"/>
    <w:rsid w:val="00BB45BE"/>
    <w:rsid w:val="00BC2657"/>
    <w:rsid w:val="00BC7F5A"/>
    <w:rsid w:val="00BD4963"/>
    <w:rsid w:val="00BE54D1"/>
    <w:rsid w:val="00BF2F70"/>
    <w:rsid w:val="00C05115"/>
    <w:rsid w:val="00C0578C"/>
    <w:rsid w:val="00C10FA9"/>
    <w:rsid w:val="00C27461"/>
    <w:rsid w:val="00C30BF1"/>
    <w:rsid w:val="00C37AA0"/>
    <w:rsid w:val="00C45908"/>
    <w:rsid w:val="00C5270D"/>
    <w:rsid w:val="00C53592"/>
    <w:rsid w:val="00C64417"/>
    <w:rsid w:val="00C73A38"/>
    <w:rsid w:val="00C8229E"/>
    <w:rsid w:val="00C847FF"/>
    <w:rsid w:val="00C974DB"/>
    <w:rsid w:val="00CA2EC7"/>
    <w:rsid w:val="00CB34C3"/>
    <w:rsid w:val="00CB44AE"/>
    <w:rsid w:val="00CB7E85"/>
    <w:rsid w:val="00CC25EE"/>
    <w:rsid w:val="00CC3869"/>
    <w:rsid w:val="00CC71DC"/>
    <w:rsid w:val="00CC725E"/>
    <w:rsid w:val="00CE0D90"/>
    <w:rsid w:val="00CE3267"/>
    <w:rsid w:val="00CE59C8"/>
    <w:rsid w:val="00CF5D30"/>
    <w:rsid w:val="00D23629"/>
    <w:rsid w:val="00D27B7E"/>
    <w:rsid w:val="00D32552"/>
    <w:rsid w:val="00D546BF"/>
    <w:rsid w:val="00D74F87"/>
    <w:rsid w:val="00DA292C"/>
    <w:rsid w:val="00DC31E5"/>
    <w:rsid w:val="00DC70D4"/>
    <w:rsid w:val="00DC7149"/>
    <w:rsid w:val="00DD2077"/>
    <w:rsid w:val="00DE0155"/>
    <w:rsid w:val="00DE140F"/>
    <w:rsid w:val="00DE283E"/>
    <w:rsid w:val="00DF5AC3"/>
    <w:rsid w:val="00DF6544"/>
    <w:rsid w:val="00E12F15"/>
    <w:rsid w:val="00E213FB"/>
    <w:rsid w:val="00E23F56"/>
    <w:rsid w:val="00E24A7C"/>
    <w:rsid w:val="00E25A4B"/>
    <w:rsid w:val="00E2677D"/>
    <w:rsid w:val="00E45756"/>
    <w:rsid w:val="00E50982"/>
    <w:rsid w:val="00E6108E"/>
    <w:rsid w:val="00E74BF7"/>
    <w:rsid w:val="00E761E9"/>
    <w:rsid w:val="00E76E36"/>
    <w:rsid w:val="00EA413B"/>
    <w:rsid w:val="00EB16D4"/>
    <w:rsid w:val="00EB3480"/>
    <w:rsid w:val="00EC7A99"/>
    <w:rsid w:val="00ED35F4"/>
    <w:rsid w:val="00EE4EC2"/>
    <w:rsid w:val="00F03C8B"/>
    <w:rsid w:val="00F05D28"/>
    <w:rsid w:val="00F111C2"/>
    <w:rsid w:val="00F11B16"/>
    <w:rsid w:val="00F16EBD"/>
    <w:rsid w:val="00F25EF7"/>
    <w:rsid w:val="00F62A9D"/>
    <w:rsid w:val="00F81EB3"/>
    <w:rsid w:val="00F870BC"/>
    <w:rsid w:val="00FA1ED6"/>
    <w:rsid w:val="00FC5B5E"/>
    <w:rsid w:val="00FD3DD5"/>
    <w:rsid w:val="00FD513F"/>
    <w:rsid w:val="00FE3ADE"/>
    <w:rsid w:val="00FF38D4"/>
    <w:rsid w:val="1E4D7DA9"/>
    <w:rsid w:val="27676868"/>
    <w:rsid w:val="2B281E21"/>
    <w:rsid w:val="31FCFF78"/>
    <w:rsid w:val="48EB7682"/>
    <w:rsid w:val="536C85DE"/>
    <w:rsid w:val="6C1AC71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0D06A264-9B68-48F2-B10F-CCC598DD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620963"/>
    <w:pPr>
      <w:spacing w:after="160"/>
      <w:jc w:val="left"/>
    </w:pPr>
    <w:rPr>
      <w:rFonts w:asciiTheme="minorHAnsi" w:hAnsiTheme="minorHAnsi"/>
      <w:b/>
      <w:bCs/>
    </w:rPr>
  </w:style>
  <w:style w:type="character" w:customStyle="1" w:styleId="AssuntodocomentrioChar">
    <w:name w:val="Assunto do comentário Char"/>
    <w:basedOn w:val="TextodecomentrioChar"/>
    <w:link w:val="Assuntodocomentrio"/>
    <w:uiPriority w:val="99"/>
    <w:semiHidden/>
    <w:rsid w:val="00620963"/>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hyperlink" Target="http://ceasa.df.gov.br/ceasa-orienta-caminhoneiros-sobre-a-covid-19/" TargetMode="External"/><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hyperlink" Target="https://www.who.int/docs/default-source/coronaviruse/situation-reports/20200415-sitrep-86-covid-19.pdf?sfvrsn=c615ea20_4" TargetMode="Externa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saude.gov.br/noticias/agencia-saude/46738-coronavirus-28-320-casos-confirmados-e-1-736-mortes"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hyperlink" Target="https://osf.io/preprints/socarxiv/sb8xn/" TargetMode="Externa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hyperlink" Target="https://brasil.io/dataset/covid19/caso" TargetMode="External"/><Relationship Id="rId10" Type="http://schemas.openxmlformats.org/officeDocument/2006/relationships/image" Target="media/image2.png"/><Relationship Id="rId19" Type="http://schemas.openxmlformats.org/officeDocument/2006/relationships/hyperlink" Target="https://www.who.int/emergencies/diseases/novel-coronavirus-2019/advice-for-public/when-and-how-to-use-mask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portal.fiocruz.br/noticia/infogripe-destaca-aceleracao-de-internacoes-por-sindrome-respiratoria-aguda-grave" TargetMode="External"/><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24</Pages>
  <Words>6235</Words>
  <Characters>33674</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44</cp:revision>
  <dcterms:created xsi:type="dcterms:W3CDTF">2020-05-13T20:33:00Z</dcterms:created>
  <dcterms:modified xsi:type="dcterms:W3CDTF">2020-05-17T17:19:00Z</dcterms:modified>
</cp:coreProperties>
</file>