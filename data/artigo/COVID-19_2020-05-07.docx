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F16EBD" w:rsidP="004B3E7B" w:rsidRDefault="002C0E9C" w14:paraId="21788B8F" w14:textId="16B4B55C">
      <w:pPr>
        <w:spacing w:after="0" w:line="360" w:lineRule="auto"/>
        <w:jc w:val="center"/>
        <w:rPr>
          <w:rFonts w:ascii="Arial" w:hAnsi="Arial" w:cs="Arial"/>
          <w:sz w:val="24"/>
          <w:szCs w:val="24"/>
          <w:lang w:val="en-US"/>
        </w:rPr>
      </w:pPr>
      <w:r w:rsidRPr="4B0ED2EE" w:rsidR="4B0ED2EE">
        <w:rPr>
          <w:rFonts w:ascii="Arial" w:hAnsi="Arial" w:cs="Arial"/>
          <w:sz w:val="24"/>
          <w:szCs w:val="24"/>
          <w:lang w:val="en-US"/>
        </w:rPr>
        <w:t>Predictive model of COVID-19 incidence and socioeconomic analysis of municipalities in Brazil</w:t>
      </w:r>
      <w:del w:author="Usuário Convidado" w:date="2020-05-07T14:50:27.269Z" w:id="1610634593">
        <w:r w:rsidRPr="4B0ED2EE" w:rsidDel="4B0ED2EE">
          <w:rPr>
            <w:rFonts w:ascii="Arial" w:hAnsi="Arial" w:cs="Arial"/>
            <w:sz w:val="24"/>
            <w:szCs w:val="24"/>
            <w:lang w:val="en-US"/>
          </w:rPr>
          <w:delText>ian</w:delText>
        </w:r>
      </w:del>
      <w:del w:author="Guilherme Silveira" w:date="2020-05-07T10:43:00Z" w:id="1616122802">
        <w:r w:rsidRPr="4B0ED2EE" w:rsidDel="4B0ED2EE">
          <w:rPr>
            <w:rFonts w:ascii="Arial" w:hAnsi="Arial" w:cs="Arial"/>
            <w:sz w:val="24"/>
            <w:szCs w:val="24"/>
            <w:lang w:val="en-US"/>
          </w:rPr>
          <w:delText xml:space="preserve"> </w:delText>
        </w:r>
      </w:del>
    </w:p>
    <w:p w:rsidR="00B35CD9" w:rsidP="004B3E7B" w:rsidRDefault="00B35CD9" w14:paraId="7F249F56" w14:textId="3B019703">
      <w:pPr>
        <w:spacing w:after="0" w:line="360" w:lineRule="auto"/>
        <w:jc w:val="both"/>
        <w:rPr>
          <w:rFonts w:ascii="Arial" w:hAnsi="Arial" w:cs="Arial"/>
          <w:sz w:val="24"/>
          <w:szCs w:val="24"/>
          <w:lang w:val="en-US"/>
        </w:rPr>
      </w:pPr>
    </w:p>
    <w:p w:rsidR="0031293D" w:rsidP="004B3E7B" w:rsidRDefault="00C30BF1" w14:paraId="7FE4EB01" w14:textId="77777777">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rsidR="0031293D" w:rsidP="004B3E7B" w:rsidRDefault="00C30BF1" w14:paraId="259A8879" w14:textId="77777777">
      <w:pPr>
        <w:spacing w:after="0" w:line="360" w:lineRule="auto"/>
        <w:jc w:val="both"/>
        <w:rPr>
          <w:rFonts w:ascii="Arial" w:hAnsi="Arial" w:cs="Arial"/>
          <w:sz w:val="24"/>
          <w:szCs w:val="24"/>
        </w:rPr>
      </w:pPr>
      <w:proofErr w:type="spellStart"/>
      <w:r w:rsidRPr="00C30BF1">
        <w:rPr>
          <w:rFonts w:ascii="Arial" w:hAnsi="Arial" w:cs="Arial"/>
          <w:sz w:val="24"/>
          <w:szCs w:val="24"/>
        </w:rPr>
        <w:t>Eloiza</w:t>
      </w:r>
      <w:proofErr w:type="spellEnd"/>
      <w:r w:rsidRPr="00C30BF1">
        <w:rPr>
          <w:rFonts w:ascii="Arial" w:hAnsi="Arial" w:cs="Arial"/>
          <w:sz w:val="24"/>
          <w:szCs w:val="24"/>
        </w:rPr>
        <w:t xml:space="preserve"> D. Ferreira</w:t>
      </w:r>
      <w:r w:rsidRPr="00C30BF1">
        <w:rPr>
          <w:rFonts w:ascii="Arial" w:hAnsi="Arial" w:cs="Arial"/>
          <w:sz w:val="24"/>
          <w:szCs w:val="24"/>
          <w:vertAlign w:val="superscript"/>
        </w:rPr>
        <w:t>1#</w:t>
      </w:r>
      <w:r w:rsidRPr="00C30BF1">
        <w:rPr>
          <w:rFonts w:ascii="Arial" w:hAnsi="Arial" w:cs="Arial"/>
          <w:sz w:val="24"/>
          <w:szCs w:val="24"/>
        </w:rPr>
        <w:t xml:space="preserve">, </w:t>
      </w:r>
    </w:p>
    <w:p w:rsidR="0031293D" w:rsidP="004B3E7B" w:rsidRDefault="00C30BF1" w14:paraId="22154A2C" w14:textId="77777777">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rsidR="00D77ECA" w:rsidP="004B3E7B" w:rsidRDefault="00C30BF1" w14:paraId="6028AA1D" w14:textId="77777777">
      <w:pPr>
        <w:spacing w:after="0" w:line="360" w:lineRule="auto"/>
        <w:jc w:val="both"/>
        <w:rPr>
          <w:ins w:author="Daisy Maria Strottmann" w:date="2020-05-06T11:06:00Z" w:id="1"/>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w:t>
      </w:r>
    </w:p>
    <w:p w:rsidR="0031293D" w:rsidP="004B3E7B" w:rsidRDefault="00D77ECA" w14:paraId="030B4676" w14:textId="698EB8D9">
      <w:pPr>
        <w:spacing w:after="0" w:line="360" w:lineRule="auto"/>
        <w:jc w:val="both"/>
        <w:rPr>
          <w:rFonts w:ascii="Arial" w:hAnsi="Arial" w:cs="Arial"/>
          <w:sz w:val="24"/>
          <w:szCs w:val="24"/>
        </w:rPr>
      </w:pPr>
      <w:ins w:author="Daisy Maria Strottmann" w:date="2020-05-06T11:06:00Z" w:id="2">
        <w:r>
          <w:rPr>
            <w:rFonts w:ascii="Arial" w:hAnsi="Arial" w:cs="Arial"/>
            <w:sz w:val="24"/>
            <w:szCs w:val="24"/>
          </w:rPr>
          <w:t>Daisy M. Strottmann</w:t>
        </w:r>
      </w:ins>
      <w:ins w:author="Daisy Maria Strottmann" w:date="2020-05-06T11:07:00Z" w:id="3">
        <w:r>
          <w:rPr>
            <w:rFonts w:ascii="Arial" w:hAnsi="Arial" w:cs="Arial"/>
            <w:sz w:val="24"/>
            <w:szCs w:val="24"/>
            <w:vertAlign w:val="superscript"/>
          </w:rPr>
          <w:t>4</w:t>
        </w:r>
      </w:ins>
      <w:r w:rsidRPr="00C30BF1" w:rsidR="00C30BF1">
        <w:rPr>
          <w:rFonts w:ascii="Arial" w:hAnsi="Arial" w:cs="Arial"/>
          <w:sz w:val="24"/>
          <w:szCs w:val="24"/>
        </w:rPr>
        <w:t xml:space="preserve"> </w:t>
      </w:r>
    </w:p>
    <w:p w:rsidRPr="00C30BF1" w:rsidR="00C30BF1" w:rsidP="004B3E7B" w:rsidRDefault="00C30BF1" w14:paraId="2DEDDFCD" w14:textId="25CB4B0F">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rsidRPr="00C30BF1" w:rsidR="00C30BF1" w:rsidP="004B3E7B" w:rsidRDefault="00C30BF1" w14:paraId="19AF9983" w14:textId="77777777">
      <w:pPr>
        <w:spacing w:after="0" w:line="360" w:lineRule="auto"/>
        <w:jc w:val="both"/>
        <w:rPr>
          <w:rFonts w:ascii="Arial" w:hAnsi="Arial" w:cs="Arial"/>
          <w:sz w:val="24"/>
          <w:szCs w:val="24"/>
        </w:rPr>
      </w:pPr>
    </w:p>
    <w:p w:rsidRPr="00C30BF1" w:rsidR="00C30BF1" w:rsidP="004B3E7B" w:rsidRDefault="00C30BF1" w14:paraId="71D0B52F" w14:textId="6EC3BD37">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rsidRPr="00C30BF1" w:rsidR="00C30BF1" w:rsidP="004B3E7B" w:rsidRDefault="00C30BF1" w14:paraId="7A63AE19" w14:textId="77777777">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rsidRPr="00C30BF1" w:rsidR="00C30BF1" w:rsidP="004B3E7B" w:rsidRDefault="00C30BF1" w14:paraId="0CE33186" w14:textId="22D25716">
      <w:pPr>
        <w:pStyle w:val="PargrafodaLista"/>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rsidRPr="00C30BF1" w:rsidR="00C30BF1" w:rsidP="004B3E7B" w:rsidRDefault="00D77ECA" w14:paraId="02EF8D24" w14:textId="1909E69F">
      <w:pPr>
        <w:spacing w:after="0" w:line="360" w:lineRule="auto"/>
        <w:jc w:val="both"/>
        <w:rPr>
          <w:rFonts w:ascii="Arial" w:hAnsi="Arial" w:cs="Arial"/>
          <w:sz w:val="24"/>
          <w:szCs w:val="24"/>
        </w:rPr>
      </w:pPr>
      <w:ins w:author="Daisy Maria Strottmann" w:date="2020-05-06T11:07:00Z" w:id="4">
        <w:r>
          <w:rPr>
            <w:rFonts w:ascii="Arial" w:hAnsi="Arial" w:cs="Arial"/>
            <w:sz w:val="24"/>
            <w:szCs w:val="24"/>
          </w:rPr>
          <w:t>4. Laboratório de Virologia</w:t>
        </w:r>
      </w:ins>
      <w:ins w:author="Daisy Maria Strottmann" w:date="2020-05-07T05:19:00Z" w:id="5">
        <w:r w:rsidR="001170F0">
          <w:rPr>
            <w:rFonts w:ascii="Arial" w:hAnsi="Arial" w:cs="Arial"/>
            <w:sz w:val="24"/>
            <w:szCs w:val="24"/>
          </w:rPr>
          <w:t xml:space="preserve"> Molecular</w:t>
        </w:r>
      </w:ins>
      <w:ins w:author="Daisy Maria Strottmann" w:date="2020-05-06T11:08:00Z" w:id="6">
        <w:r>
          <w:rPr>
            <w:rFonts w:ascii="Arial" w:hAnsi="Arial" w:cs="Arial"/>
            <w:sz w:val="24"/>
            <w:szCs w:val="24"/>
          </w:rPr>
          <w:t xml:space="preserve">, </w:t>
        </w:r>
        <w:r w:rsidRPr="00C30BF1">
          <w:rPr>
            <w:rFonts w:ascii="Arial" w:hAnsi="Arial" w:cs="Arial"/>
            <w:sz w:val="24"/>
            <w:szCs w:val="24"/>
          </w:rPr>
          <w:t>Instituto Carlos Chagas - Fiocruz/PR, Curitiba, PR</w:t>
        </w:r>
      </w:ins>
      <w:ins w:author="Daisy Maria Strottmann" w:date="2020-05-06T11:07:00Z" w:id="7">
        <w:r>
          <w:rPr>
            <w:rFonts w:ascii="Arial" w:hAnsi="Arial" w:cs="Arial"/>
            <w:sz w:val="24"/>
            <w:szCs w:val="24"/>
          </w:rPr>
          <w:t xml:space="preserve"> </w:t>
        </w:r>
      </w:ins>
    </w:p>
    <w:p w:rsidRPr="00C30BF1" w:rsidR="00C30BF1" w:rsidP="004B3E7B" w:rsidRDefault="00C30BF1" w14:paraId="3B065F0B" w14:textId="77777777">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rsidR="00B35CD9" w:rsidP="004B3E7B" w:rsidRDefault="00C30BF1" w14:paraId="470B0FCD" w14:textId="6EED67A2">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rsidR="004E70AD" w:rsidP="004B3E7B" w:rsidRDefault="004E70AD" w14:paraId="24ADA47F" w14:textId="184BC84B">
      <w:pPr>
        <w:spacing w:after="0" w:line="360" w:lineRule="auto"/>
        <w:jc w:val="both"/>
        <w:rPr>
          <w:rFonts w:ascii="Arial" w:hAnsi="Arial" w:cs="Arial"/>
          <w:sz w:val="24"/>
          <w:szCs w:val="24"/>
          <w:lang w:val="en-US"/>
        </w:rPr>
      </w:pPr>
    </w:p>
    <w:p w:rsidR="00387378" w:rsidP="004B3E7B" w:rsidRDefault="00387378" w14:paraId="2E4FAB4E" w14:textId="416BA2CE">
      <w:pPr>
        <w:spacing w:after="0" w:line="360" w:lineRule="auto"/>
        <w:jc w:val="both"/>
        <w:rPr>
          <w:rFonts w:ascii="Arial" w:hAnsi="Arial" w:cs="Arial"/>
          <w:sz w:val="24"/>
          <w:szCs w:val="24"/>
          <w:lang w:val="en-US"/>
        </w:rPr>
      </w:pPr>
    </w:p>
    <w:p w:rsidR="00387378" w:rsidP="004B3E7B" w:rsidRDefault="00387378" w14:paraId="5951A003" w14:textId="2B747180">
      <w:pPr>
        <w:spacing w:after="0" w:line="360" w:lineRule="auto"/>
        <w:jc w:val="both"/>
        <w:rPr>
          <w:rFonts w:ascii="Arial" w:hAnsi="Arial" w:cs="Arial"/>
          <w:sz w:val="24"/>
          <w:szCs w:val="24"/>
          <w:lang w:val="en-US"/>
        </w:rPr>
      </w:pPr>
    </w:p>
    <w:p w:rsidR="00387378" w:rsidP="004B3E7B" w:rsidRDefault="00387378" w14:paraId="2D33103F" w14:textId="1B030513">
      <w:pPr>
        <w:spacing w:after="0" w:line="360" w:lineRule="auto"/>
        <w:jc w:val="both"/>
        <w:rPr>
          <w:rFonts w:ascii="Arial" w:hAnsi="Arial" w:cs="Arial"/>
          <w:sz w:val="24"/>
          <w:szCs w:val="24"/>
          <w:lang w:val="en-US"/>
        </w:rPr>
      </w:pPr>
    </w:p>
    <w:p w:rsidR="00387378" w:rsidP="004B3E7B" w:rsidRDefault="00387378" w14:paraId="5DE6689E" w14:textId="6B485082">
      <w:pPr>
        <w:spacing w:after="0" w:line="360" w:lineRule="auto"/>
        <w:jc w:val="both"/>
        <w:rPr>
          <w:rFonts w:ascii="Arial" w:hAnsi="Arial" w:cs="Arial"/>
          <w:sz w:val="24"/>
          <w:szCs w:val="24"/>
          <w:lang w:val="en-US"/>
        </w:rPr>
      </w:pPr>
    </w:p>
    <w:p w:rsidR="00387378" w:rsidP="004B3E7B" w:rsidRDefault="00387378" w14:paraId="504586A2" w14:textId="164AD4FD">
      <w:pPr>
        <w:spacing w:after="0" w:line="360" w:lineRule="auto"/>
        <w:jc w:val="both"/>
        <w:rPr>
          <w:rFonts w:ascii="Arial" w:hAnsi="Arial" w:cs="Arial"/>
          <w:sz w:val="24"/>
          <w:szCs w:val="24"/>
          <w:lang w:val="en-US"/>
        </w:rPr>
      </w:pPr>
    </w:p>
    <w:p w:rsidR="00387378" w:rsidP="004B3E7B" w:rsidRDefault="00387378" w14:paraId="4FD9A31C" w14:textId="6B5341A9">
      <w:pPr>
        <w:spacing w:after="0" w:line="360" w:lineRule="auto"/>
        <w:jc w:val="both"/>
        <w:rPr>
          <w:rFonts w:ascii="Arial" w:hAnsi="Arial" w:cs="Arial"/>
          <w:sz w:val="24"/>
          <w:szCs w:val="24"/>
          <w:lang w:val="en-US"/>
        </w:rPr>
      </w:pPr>
    </w:p>
    <w:p w:rsidR="00387378" w:rsidP="004B3E7B" w:rsidRDefault="00387378" w14:paraId="740ADE16" w14:textId="5FF6EF32">
      <w:pPr>
        <w:spacing w:after="0" w:line="360" w:lineRule="auto"/>
        <w:jc w:val="both"/>
        <w:rPr>
          <w:rFonts w:ascii="Arial" w:hAnsi="Arial" w:cs="Arial"/>
          <w:sz w:val="24"/>
          <w:szCs w:val="24"/>
          <w:lang w:val="en-US"/>
        </w:rPr>
      </w:pPr>
    </w:p>
    <w:p w:rsidR="00387378" w:rsidP="004B3E7B" w:rsidRDefault="00387378" w14:paraId="1F433F16" w14:textId="71D7F460">
      <w:pPr>
        <w:spacing w:after="0" w:line="360" w:lineRule="auto"/>
        <w:jc w:val="both"/>
        <w:rPr>
          <w:rFonts w:ascii="Arial" w:hAnsi="Arial" w:cs="Arial"/>
          <w:sz w:val="24"/>
          <w:szCs w:val="24"/>
          <w:lang w:val="en-US"/>
        </w:rPr>
      </w:pPr>
    </w:p>
    <w:p w:rsidR="00387378" w:rsidP="004B3E7B" w:rsidRDefault="00387378" w14:paraId="04C6E85C" w14:textId="5DCCD109">
      <w:pPr>
        <w:spacing w:after="0" w:line="360" w:lineRule="auto"/>
        <w:jc w:val="both"/>
        <w:rPr>
          <w:rFonts w:ascii="Arial" w:hAnsi="Arial" w:cs="Arial"/>
          <w:sz w:val="24"/>
          <w:szCs w:val="24"/>
          <w:lang w:val="en-US"/>
        </w:rPr>
      </w:pPr>
    </w:p>
    <w:p w:rsidR="00387378" w:rsidP="004B3E7B" w:rsidRDefault="00387378" w14:paraId="157C2847" w14:textId="5721F5BF">
      <w:pPr>
        <w:spacing w:after="0" w:line="360" w:lineRule="auto"/>
        <w:jc w:val="both"/>
        <w:rPr>
          <w:rFonts w:ascii="Arial" w:hAnsi="Arial" w:cs="Arial"/>
          <w:sz w:val="24"/>
          <w:szCs w:val="24"/>
          <w:lang w:val="en-US"/>
        </w:rPr>
      </w:pPr>
    </w:p>
    <w:p w:rsidR="00387378" w:rsidP="004B3E7B" w:rsidRDefault="00387378" w14:paraId="4CDD84F1" w14:textId="6941E23F">
      <w:pPr>
        <w:spacing w:after="0" w:line="360" w:lineRule="auto"/>
        <w:jc w:val="both"/>
        <w:rPr>
          <w:rFonts w:ascii="Arial" w:hAnsi="Arial" w:cs="Arial"/>
          <w:sz w:val="24"/>
          <w:szCs w:val="24"/>
          <w:lang w:val="en-US"/>
        </w:rPr>
      </w:pPr>
    </w:p>
    <w:p w:rsidR="00387378" w:rsidP="004B3E7B" w:rsidRDefault="00387378" w14:paraId="1F917CC8" w14:textId="2B6CBBBB">
      <w:pPr>
        <w:spacing w:after="0" w:line="360" w:lineRule="auto"/>
        <w:jc w:val="both"/>
        <w:rPr>
          <w:rFonts w:ascii="Arial" w:hAnsi="Arial" w:cs="Arial"/>
          <w:sz w:val="24"/>
          <w:szCs w:val="24"/>
          <w:lang w:val="en-US"/>
        </w:rPr>
      </w:pPr>
    </w:p>
    <w:p w:rsidR="00387378" w:rsidP="004B3E7B" w:rsidRDefault="00387378" w14:paraId="056ABBD2" w14:textId="6AB41452">
      <w:pPr>
        <w:spacing w:after="0" w:line="360" w:lineRule="auto"/>
        <w:jc w:val="both"/>
        <w:rPr>
          <w:rFonts w:ascii="Arial" w:hAnsi="Arial" w:cs="Arial"/>
          <w:sz w:val="24"/>
          <w:szCs w:val="24"/>
          <w:lang w:val="en-US"/>
        </w:rPr>
      </w:pPr>
    </w:p>
    <w:p w:rsidR="00387378" w:rsidP="004B3E7B" w:rsidRDefault="00387378" w14:paraId="197C6E00" w14:textId="5594B22B">
      <w:pPr>
        <w:spacing w:after="0" w:line="360" w:lineRule="auto"/>
        <w:jc w:val="both"/>
        <w:rPr>
          <w:rFonts w:ascii="Arial" w:hAnsi="Arial" w:cs="Arial"/>
          <w:sz w:val="24"/>
          <w:szCs w:val="24"/>
          <w:lang w:val="en-US"/>
        </w:rPr>
      </w:pPr>
    </w:p>
    <w:p w:rsidR="00387378" w:rsidDel="00E83043" w:rsidP="004B3E7B" w:rsidRDefault="00387378" w14:paraId="4483EFFE" w14:textId="416C8699">
      <w:pPr>
        <w:spacing w:after="0" w:line="360" w:lineRule="auto"/>
        <w:jc w:val="both"/>
        <w:rPr>
          <w:del w:author="Guilherme Silveira" w:date="2020-05-07T10:04:00Z" w:id="8"/>
          <w:rFonts w:ascii="Arial" w:hAnsi="Arial" w:cs="Arial"/>
          <w:sz w:val="24"/>
          <w:szCs w:val="24"/>
          <w:lang w:val="en-US"/>
        </w:rPr>
      </w:pPr>
    </w:p>
    <w:p w:rsidR="00387378" w:rsidDel="00E83043" w:rsidP="004B3E7B" w:rsidRDefault="00387378" w14:paraId="0C9E3282" w14:textId="7B747365">
      <w:pPr>
        <w:spacing w:after="0" w:line="360" w:lineRule="auto"/>
        <w:jc w:val="both"/>
        <w:rPr>
          <w:del w:author="Guilherme Silveira" w:date="2020-05-07T10:04:00Z" w:id="9"/>
          <w:rFonts w:ascii="Arial" w:hAnsi="Arial" w:cs="Arial"/>
          <w:sz w:val="24"/>
          <w:szCs w:val="24"/>
          <w:lang w:val="en-US"/>
        </w:rPr>
      </w:pPr>
    </w:p>
    <w:p w:rsidR="004E70AD" w:rsidP="004B3E7B" w:rsidRDefault="00E76E36" w14:paraId="070D7DBE" w14:textId="3A422770">
      <w:pPr>
        <w:spacing w:after="0" w:line="360" w:lineRule="auto"/>
        <w:jc w:val="both"/>
        <w:rPr>
          <w:rFonts w:ascii="Arial" w:hAnsi="Arial" w:cs="Arial"/>
          <w:sz w:val="24"/>
          <w:szCs w:val="24"/>
          <w:lang w:val="en-US"/>
        </w:rPr>
      </w:pPr>
      <w:r w:rsidRPr="0032383A">
        <w:rPr>
          <w:rFonts w:ascii="Arial" w:hAnsi="Arial" w:cs="Arial"/>
          <w:sz w:val="24"/>
          <w:szCs w:val="24"/>
          <w:lang w:val="en-US"/>
        </w:rPr>
        <w:t>ABSTRACT</w:t>
      </w:r>
      <w:r w:rsidRPr="0032383A" w:rsidR="004E70AD">
        <w:rPr>
          <w:rFonts w:ascii="Arial" w:hAnsi="Arial" w:cs="Arial"/>
          <w:sz w:val="24"/>
          <w:szCs w:val="24"/>
          <w:lang w:val="en-US"/>
        </w:rPr>
        <w:t>:</w:t>
      </w:r>
    </w:p>
    <w:p w:rsidR="00EC7A99" w:rsidP="004B3E7B" w:rsidRDefault="00EC7A99" w14:paraId="16EFC3CA" w14:textId="0736D688">
      <w:pPr>
        <w:spacing w:after="0" w:line="360" w:lineRule="auto"/>
        <w:jc w:val="both"/>
        <w:rPr>
          <w:rFonts w:ascii="Arial" w:hAnsi="Arial" w:cs="Arial"/>
          <w:sz w:val="24"/>
          <w:szCs w:val="24"/>
          <w:lang w:val="en-US"/>
        </w:rPr>
      </w:pPr>
    </w:p>
    <w:p w:rsidR="00AB74FF" w:rsidRDefault="00EC7A99" w14:paraId="0FA42E22" w14:textId="328F7702">
      <w:pPr>
        <w:spacing w:after="0" w:line="360" w:lineRule="auto"/>
        <w:jc w:val="both"/>
        <w:rPr>
          <w:rFonts w:ascii="Arial" w:hAnsi="Arial" w:cs="Arial"/>
          <w:sz w:val="24"/>
          <w:szCs w:val="24"/>
          <w:lang w:val="en-US"/>
        </w:rPr>
      </w:pPr>
      <w:r w:rsidRPr="00E213FB">
        <w:rPr>
          <w:rFonts w:ascii="Arial" w:hAnsi="Arial" w:cs="Arial"/>
          <w:sz w:val="24"/>
          <w:szCs w:val="24"/>
          <w:lang w:val="en-US"/>
        </w:rPr>
        <w:t>Coronaviruses</w:t>
      </w:r>
      <w:ins w:author="Daisy Maria Strottmann" w:date="2020-05-06T09:15:00Z" w:id="10">
        <w:r w:rsidR="00827CCD">
          <w:rPr>
            <w:rFonts w:ascii="Arial" w:hAnsi="Arial" w:cs="Arial"/>
            <w:sz w:val="24"/>
            <w:szCs w:val="24"/>
            <w:lang w:val="en-US"/>
          </w:rPr>
          <w:t xml:space="preserve"> (</w:t>
        </w:r>
        <w:proofErr w:type="spellStart"/>
        <w:r w:rsidR="00827CCD">
          <w:rPr>
            <w:rFonts w:ascii="Arial" w:hAnsi="Arial" w:cs="Arial"/>
            <w:sz w:val="24"/>
            <w:szCs w:val="24"/>
            <w:lang w:val="en-US"/>
          </w:rPr>
          <w:t>CoVs</w:t>
        </w:r>
        <w:proofErr w:type="spellEnd"/>
        <w:r w:rsidR="00827CCD">
          <w:rPr>
            <w:rFonts w:ascii="Arial" w:hAnsi="Arial" w:cs="Arial"/>
            <w:sz w:val="24"/>
            <w:szCs w:val="24"/>
            <w:lang w:val="en-US"/>
          </w:rPr>
          <w:t>)</w:t>
        </w:r>
      </w:ins>
      <w:r w:rsidRPr="00E213FB">
        <w:rPr>
          <w:rFonts w:ascii="Arial" w:hAnsi="Arial" w:cs="Arial"/>
          <w:sz w:val="24"/>
          <w:szCs w:val="24"/>
          <w:lang w:val="en-US"/>
        </w:rPr>
        <w:t xml:space="preserve"> are enveloped viruses that are part of a large family of single-stranded RNA viruses with a positive polarity genome and can cause respiratory, gastrointestinal, </w:t>
      </w:r>
      <w:r w:rsidRPr="00DF6D5E">
        <w:rPr>
          <w:rFonts w:ascii="Arial" w:hAnsi="Arial" w:cs="Arial"/>
          <w:sz w:val="24"/>
          <w:szCs w:val="24"/>
          <w:lang w:val="en-US"/>
        </w:rPr>
        <w:t>hepatic, and neurological diseases.</w:t>
      </w:r>
      <w:ins w:author="Guilherme Silveira" w:date="2020-05-07T09:49:00Z" w:id="11">
        <w:r w:rsidRPr="00DF6D5E" w:rsidR="00465326">
          <w:rPr>
            <w:rFonts w:ascii="Arial" w:hAnsi="Arial" w:cs="Arial"/>
            <w:sz w:val="24"/>
            <w:szCs w:val="24"/>
            <w:lang w:val="en-US"/>
          </w:rPr>
          <w:t xml:space="preserve"> </w:t>
        </w:r>
      </w:ins>
      <w:del w:author="Guilherme Silveira" w:date="2020-05-07T09:49:00Z" w:id="12">
        <w:r w:rsidRPr="00DF6D5E" w:rsidDel="00465326" w:rsidR="002A2A9F">
          <w:rPr>
            <w:rFonts w:ascii="Arial" w:hAnsi="Arial" w:cs="Arial"/>
            <w:sz w:val="24"/>
            <w:szCs w:val="24"/>
            <w:lang w:val="en-US"/>
          </w:rPr>
          <w:delText xml:space="preserve"> </w:delText>
        </w:r>
      </w:del>
      <w:ins w:author="Guilherme Silveira" w:date="2020-05-07T09:48:00Z" w:id="13">
        <w:r w:rsidRPr="00DF6D5E" w:rsidR="00335F00">
          <w:rPr>
            <w:rFonts w:ascii="Arial" w:hAnsi="Arial" w:cs="Arial"/>
            <w:sz w:val="24"/>
            <w:szCs w:val="24"/>
            <w:lang w:val="en-US"/>
            <w:rPrChange w:author="Guilherme Silveira" w:date="2020-05-07T09:49:00Z" w:id="14">
              <w:rPr>
                <w:lang w:val="en-US"/>
              </w:rPr>
            </w:rPrChange>
          </w:rPr>
          <w:t xml:space="preserve">On December 2019 a new coronavirus highly contagious named </w:t>
        </w:r>
        <w:r w:rsidRPr="00DF6D5E" w:rsidR="00335F00">
          <w:rPr>
            <w:rFonts w:ascii="Arial" w:hAnsi="Arial" w:cs="Arial"/>
            <w:sz w:val="24"/>
            <w:szCs w:val="24"/>
            <w:lang w:val="en-US"/>
            <w:rPrChange w:author="Guilherme Silveira" w:date="2020-05-07T09:49:00Z" w:id="15">
              <w:rPr>
                <w:rFonts w:cs="Arial"/>
                <w:szCs w:val="24"/>
                <w:shd w:val="clear" w:color="auto" w:fill="FFFFFF"/>
                <w:lang w:val="en-US"/>
              </w:rPr>
            </w:rPrChange>
          </w:rPr>
          <w:t xml:space="preserve">severe acute respiratory syndrome coronavirus 2 </w:t>
        </w:r>
        <w:r w:rsidRPr="00DF6D5E" w:rsidR="00335F00">
          <w:rPr>
            <w:rFonts w:ascii="Arial" w:hAnsi="Arial" w:cs="Arial"/>
            <w:sz w:val="24"/>
            <w:szCs w:val="24"/>
            <w:lang w:val="en-US"/>
            <w:rPrChange w:author="Guilherme Silveira" w:date="2020-05-07T09:49:00Z" w:id="16">
              <w:rPr>
                <w:lang w:val="en-US"/>
              </w:rPr>
            </w:rPrChange>
          </w:rPr>
          <w:t xml:space="preserve">SARS-CoV-2 </w:t>
        </w:r>
        <w:r w:rsidRPr="00DF6D5E" w:rsidR="00335F00">
          <w:rPr>
            <w:rFonts w:ascii="Arial" w:hAnsi="Arial" w:cs="Arial"/>
            <w:sz w:val="24"/>
            <w:szCs w:val="24"/>
            <w:lang w:val="en-US"/>
            <w:rPrChange w:author="Guilherme Silveira" w:date="2020-05-07T09:49:00Z" w:id="17">
              <w:rPr>
                <w:rFonts w:cs="Arial"/>
                <w:szCs w:val="24"/>
                <w:shd w:val="clear" w:color="auto" w:fill="FFFFFF"/>
                <w:lang w:val="en-US"/>
              </w:rPr>
            </w:rPrChange>
          </w:rPr>
          <w:t>emerged in China causing a potentially lethal human respiratory infection</w:t>
        </w:r>
      </w:ins>
      <w:ins w:author="Guilherme Silveira" w:date="2020-05-07T09:49:00Z" w:id="18">
        <w:r w:rsidRPr="00DF6D5E" w:rsidR="00335F00">
          <w:rPr>
            <w:rFonts w:ascii="Arial" w:hAnsi="Arial" w:cs="Arial"/>
            <w:sz w:val="24"/>
            <w:szCs w:val="24"/>
            <w:lang w:val="en-US"/>
            <w:rPrChange w:author="Guilherme Silveira" w:date="2020-05-07T09:49:00Z" w:id="19">
              <w:rPr>
                <w:rFonts w:eastAsia="Arial" w:cs="Arial"/>
                <w:color w:val="000000" w:themeColor="text1"/>
                <w:sz w:val="24"/>
                <w:szCs w:val="24"/>
                <w:lang w:val="en-US"/>
              </w:rPr>
            </w:rPrChange>
          </w:rPr>
          <w:t xml:space="preserve"> </w:t>
        </w:r>
      </w:ins>
      <w:ins w:author="Guilherme Silveira" w:date="2020-05-07T09:48:00Z" w:id="20">
        <w:r w:rsidRPr="00DF6D5E" w:rsidR="00335F00">
          <w:rPr>
            <w:rFonts w:ascii="Arial" w:hAnsi="Arial" w:cs="Arial"/>
            <w:sz w:val="24"/>
            <w:szCs w:val="24"/>
            <w:lang w:val="en-US"/>
            <w:rPrChange w:author="Guilherme Silveira" w:date="2020-05-07T09:49:00Z" w:id="21">
              <w:rPr>
                <w:rFonts w:cs="Arial"/>
                <w:szCs w:val="24"/>
                <w:shd w:val="clear" w:color="auto" w:fill="FFFFFF"/>
              </w:rPr>
            </w:rPrChange>
          </w:rPr>
          <w:t>named COVID-19</w:t>
        </w:r>
      </w:ins>
      <w:commentRangeStart w:id="22"/>
      <w:del w:author="Guilherme Silveira" w:date="2020-05-07T09:49:00Z" w:id="23">
        <w:r w:rsidRPr="00DF6D5E" w:rsidDel="00465326" w:rsidR="002A2A9F">
          <w:rPr>
            <w:rFonts w:ascii="Arial" w:hAnsi="Arial" w:cs="Arial"/>
            <w:sz w:val="24"/>
            <w:szCs w:val="24"/>
            <w:lang w:val="en-US"/>
            <w:rPrChange w:author="Guilherme Silveira" w:date="2020-05-07T09:49:00Z" w:id="24">
              <w:rPr>
                <w:rFonts w:ascii="Arial" w:hAnsi="Arial" w:eastAsia="Arial" w:cs="Arial"/>
                <w:color w:val="000000" w:themeColor="text1"/>
                <w:sz w:val="24"/>
                <w:szCs w:val="24"/>
                <w:lang w:val="en-US"/>
              </w:rPr>
            </w:rPrChange>
          </w:rPr>
          <w:delText>On February 11, 2020, after phylogenetic and pathophysiological analyses, the new coronavirus (2019-nCoV) was named SARS-CoV-2</w:delText>
        </w:r>
        <w:r w:rsidRPr="00DF6D5E" w:rsidDel="00465326" w:rsidR="00A56008">
          <w:rPr>
            <w:rFonts w:ascii="Arial" w:hAnsi="Arial" w:cs="Arial"/>
            <w:sz w:val="24"/>
            <w:szCs w:val="24"/>
            <w:lang w:val="en-US"/>
            <w:rPrChange w:author="Guilherme Silveira" w:date="2020-05-07T09:49:00Z" w:id="25">
              <w:rPr>
                <w:rFonts w:ascii="Arial" w:hAnsi="Arial" w:eastAsia="Arial" w:cs="Arial"/>
                <w:color w:val="000000" w:themeColor="text1"/>
                <w:sz w:val="24"/>
                <w:szCs w:val="24"/>
                <w:lang w:val="en-US"/>
              </w:rPr>
            </w:rPrChange>
          </w:rPr>
          <w:delText xml:space="preserve"> </w:delText>
        </w:r>
        <w:commentRangeEnd w:id="22"/>
        <w:r w:rsidRPr="00DF6D5E" w:rsidDel="00465326" w:rsidR="002F5AD2">
          <w:rPr>
            <w:rFonts w:cs="Arial"/>
            <w:sz w:val="24"/>
            <w:szCs w:val="24"/>
            <w:lang w:val="en-US"/>
            <w:rPrChange w:author="Guilherme Silveira" w:date="2020-05-07T09:49:00Z" w:id="26">
              <w:rPr>
                <w:rStyle w:val="Refdecomentrio"/>
                <w:rFonts w:ascii="Arial" w:hAnsi="Arial"/>
              </w:rPr>
            </w:rPrChange>
          </w:rPr>
          <w:commentReference w:id="22"/>
        </w:r>
        <w:r w:rsidRPr="00DF6D5E" w:rsidDel="00465326" w:rsidR="00A56008">
          <w:rPr>
            <w:rFonts w:ascii="Arial" w:hAnsi="Arial" w:cs="Arial"/>
            <w:sz w:val="24"/>
            <w:szCs w:val="24"/>
            <w:lang w:val="en-US"/>
            <w:rPrChange w:author="Guilherme Silveira" w:date="2020-05-07T09:49:00Z" w:id="27">
              <w:rPr>
                <w:rFonts w:ascii="Arial" w:hAnsi="Arial" w:eastAsia="Arial" w:cs="Arial"/>
                <w:color w:val="000000" w:themeColor="text1"/>
                <w:sz w:val="24"/>
                <w:szCs w:val="24"/>
                <w:lang w:val="en-US"/>
              </w:rPr>
            </w:rPrChange>
          </w:rPr>
          <w:delText>who cause a</w:delText>
        </w:r>
      </w:del>
      <w:ins w:author="Daisy Maria Strottmann" w:date="2020-05-06T11:08:00Z" w:id="28">
        <w:del w:author="Guilherme Silveira" w:date="2020-05-07T09:49:00Z" w:id="29">
          <w:r w:rsidRPr="00DF6D5E" w:rsidDel="00465326" w:rsidR="006B1109">
            <w:rPr>
              <w:rFonts w:ascii="Arial" w:hAnsi="Arial" w:cs="Arial"/>
              <w:sz w:val="24"/>
              <w:szCs w:val="24"/>
              <w:lang w:val="en-US"/>
              <w:rPrChange w:author="Guilherme Silveira" w:date="2020-05-07T09:49:00Z" w:id="30">
                <w:rPr>
                  <w:rFonts w:ascii="Arial" w:hAnsi="Arial" w:eastAsia="Arial" w:cs="Arial"/>
                  <w:color w:val="000000" w:themeColor="text1"/>
                  <w:sz w:val="24"/>
                  <w:szCs w:val="24"/>
                  <w:lang w:val="en-US"/>
                </w:rPr>
              </w:rPrChange>
            </w:rPr>
            <w:delText>n</w:delText>
          </w:r>
        </w:del>
      </w:ins>
      <w:del w:author="Guilherme Silveira" w:date="2020-05-07T09:49:00Z" w:id="31">
        <w:r w:rsidRPr="00DF6D5E" w:rsidDel="00465326" w:rsidR="00A56008">
          <w:rPr>
            <w:rFonts w:ascii="Arial" w:hAnsi="Arial" w:cs="Arial"/>
            <w:sz w:val="24"/>
            <w:szCs w:val="24"/>
            <w:lang w:val="en-US"/>
            <w:rPrChange w:author="Guilherme Silveira" w:date="2020-05-07T09:49:00Z" w:id="32">
              <w:rPr>
                <w:rFonts w:ascii="Arial" w:hAnsi="Arial" w:eastAsia="Arial" w:cs="Arial"/>
                <w:color w:val="000000" w:themeColor="text1"/>
                <w:sz w:val="24"/>
                <w:szCs w:val="24"/>
                <w:lang w:val="en-US"/>
              </w:rPr>
            </w:rPrChange>
          </w:rPr>
          <w:delText xml:space="preserve"> infection named COVID-19, characterized by a flu-like condition associated with fever and cough, which can progress to a stage of pneumonia and dyspnea in more severe cases</w:delText>
        </w:r>
      </w:del>
      <w:r w:rsidRPr="00DF6D5E" w:rsidR="005B6C08">
        <w:rPr>
          <w:rFonts w:ascii="Arial" w:hAnsi="Arial" w:cs="Arial"/>
          <w:sz w:val="24"/>
          <w:szCs w:val="24"/>
          <w:lang w:val="en-US"/>
          <w:rPrChange w:author="Guilherme Silveira" w:date="2020-05-07T09:49:00Z" w:id="33">
            <w:rPr>
              <w:rFonts w:ascii="Arial" w:hAnsi="Arial" w:eastAsia="Arial" w:cs="Arial"/>
              <w:color w:val="000000" w:themeColor="text1"/>
              <w:sz w:val="24"/>
              <w:szCs w:val="24"/>
              <w:lang w:val="en-US"/>
            </w:rPr>
          </w:rPrChange>
        </w:rPr>
        <w:t xml:space="preserve">. Previous study has shown that measures of conduct and social distance alone may not be sufficient to prevent the spread of COVID-19 and the overall impact of this viral infection is of great concern. </w:t>
      </w:r>
      <w:r w:rsidRPr="00DF6D5E" w:rsidR="0096338E">
        <w:rPr>
          <w:rFonts w:ascii="Arial" w:hAnsi="Arial" w:cs="Arial"/>
          <w:sz w:val="24"/>
          <w:szCs w:val="24"/>
          <w:lang w:val="en-US"/>
          <w:rPrChange w:author="Guilherme Silveira" w:date="2020-05-07T09:49:00Z" w:id="34">
            <w:rPr>
              <w:rFonts w:ascii="Arial" w:hAnsi="Arial" w:eastAsia="Arial" w:cs="Arial"/>
              <w:color w:val="000000" w:themeColor="text1"/>
              <w:sz w:val="24"/>
              <w:szCs w:val="24"/>
              <w:lang w:val="en-US"/>
            </w:rPr>
          </w:rPrChange>
        </w:rPr>
        <w:t>In this context, the present study aims to contribute to the decision-making process from exploratory data analysis (AED) and predictive computational model of cases in Brazilian municipalities</w:t>
      </w:r>
      <w:r w:rsidRPr="00DF6D5E" w:rsidR="005B6C08">
        <w:rPr>
          <w:rFonts w:ascii="Arial" w:hAnsi="Arial" w:cs="Arial"/>
          <w:sz w:val="24"/>
          <w:szCs w:val="24"/>
          <w:lang w:val="en-US"/>
          <w:rPrChange w:author="Guilherme Silveira" w:date="2020-05-07T09:49:00Z" w:id="35">
            <w:rPr>
              <w:rFonts w:ascii="Arial" w:hAnsi="Arial" w:eastAsia="Arial" w:cs="Arial"/>
              <w:color w:val="000000" w:themeColor="text1"/>
              <w:sz w:val="24"/>
              <w:szCs w:val="24"/>
              <w:lang w:val="en-US"/>
            </w:rPr>
          </w:rPrChange>
        </w:rPr>
        <w:t xml:space="preserve">. </w:t>
      </w:r>
      <w:r w:rsidRPr="00280302" w:rsidR="00AB74FF">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sidR="00AB74FF">
        <w:rPr>
          <w:rFonts w:ascii="Arial" w:hAnsi="Arial" w:cs="Arial"/>
          <w:sz w:val="24"/>
          <w:szCs w:val="24"/>
          <w:lang w:val="en-US"/>
        </w:rPr>
        <w:t>per capita income</w:t>
      </w:r>
      <w:r w:rsidRPr="00280302" w:rsidR="00AB74FF">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AB74FF">
        <w:rPr>
          <w:rFonts w:ascii="Arial" w:hAnsi="Arial" w:cs="Arial"/>
          <w:sz w:val="24"/>
          <w:szCs w:val="24"/>
          <w:lang w:val="en-US"/>
        </w:rPr>
        <w:t xml:space="preserve"> </w:t>
      </w:r>
      <w:r w:rsidRPr="00AF3BA0" w:rsidR="00AB74FF">
        <w:rPr>
          <w:rFonts w:ascii="Arial" w:hAnsi="Arial" w:cs="Arial"/>
          <w:sz w:val="24"/>
          <w:szCs w:val="24"/>
          <w:lang w:val="en-US"/>
        </w:rPr>
        <w:t xml:space="preserve">In addition, if conditions are maintained, our model predicts </w:t>
      </w:r>
      <w:r w:rsidRPr="00CA2EC7" w:rsidR="00AB74FF">
        <w:rPr>
          <w:rFonts w:ascii="Arial" w:hAnsi="Arial" w:cs="Arial"/>
          <w:sz w:val="24"/>
          <w:szCs w:val="24"/>
          <w:highlight w:val="yellow"/>
          <w:lang w:val="en-US"/>
        </w:rPr>
        <w:t>427,765</w:t>
      </w:r>
      <w:r w:rsidR="00AB74FF">
        <w:rPr>
          <w:rFonts w:ascii="Arial" w:hAnsi="Arial" w:cs="Arial"/>
          <w:sz w:val="24"/>
          <w:szCs w:val="24"/>
          <w:lang w:val="en-US"/>
        </w:rPr>
        <w:t xml:space="preserve"> </w:t>
      </w:r>
      <w:r w:rsidRPr="002F37F9" w:rsidR="00AB74FF">
        <w:rPr>
          <w:rFonts w:ascii="Arial" w:hAnsi="Arial" w:cs="Arial"/>
          <w:sz w:val="24"/>
          <w:szCs w:val="24"/>
          <w:lang w:val="en-US"/>
        </w:rPr>
        <w:t xml:space="preserve">to </w:t>
      </w:r>
      <w:r w:rsidRPr="00CA2EC7" w:rsidR="00AB74FF">
        <w:rPr>
          <w:rFonts w:ascii="Arial" w:hAnsi="Arial" w:cs="Arial"/>
          <w:sz w:val="24"/>
          <w:szCs w:val="24"/>
          <w:highlight w:val="yellow"/>
          <w:lang w:val="en-US"/>
        </w:rPr>
        <w:t>496,005</w:t>
      </w:r>
      <w:r w:rsidRPr="002F37F9" w:rsidR="00AB74FF">
        <w:rPr>
          <w:rFonts w:ascii="Arial" w:hAnsi="Arial" w:cs="Arial"/>
          <w:sz w:val="24"/>
          <w:szCs w:val="24"/>
          <w:lang w:val="en-US"/>
        </w:rPr>
        <w:t xml:space="preserve">, up to </w:t>
      </w:r>
      <w:r w:rsidRPr="002F7669" w:rsidR="00AB74FF">
        <w:rPr>
          <w:rFonts w:ascii="Arial" w:hAnsi="Arial" w:eastAsia="Arial" w:cs="Arial"/>
          <w:color w:val="000000" w:themeColor="text1"/>
          <w:sz w:val="24"/>
          <w:szCs w:val="24"/>
          <w:highlight w:val="yellow"/>
          <w:lang w:val="en-US"/>
        </w:rPr>
        <w:t>April 22, 2020</w:t>
      </w:r>
      <w:r w:rsidRPr="00AF3BA0" w:rsidR="00AB74FF">
        <w:rPr>
          <w:rFonts w:ascii="Arial" w:hAnsi="Arial" w:cs="Arial"/>
          <w:sz w:val="24"/>
          <w:szCs w:val="24"/>
          <w:lang w:val="en-US"/>
        </w:rPr>
        <w:t>.</w:t>
      </w:r>
    </w:p>
    <w:p w:rsidR="00AB74FF" w:rsidP="004B3E7B" w:rsidRDefault="00AB74FF" w14:paraId="62A43637" w14:textId="03D81308">
      <w:pPr>
        <w:spacing w:after="0" w:line="360" w:lineRule="auto"/>
        <w:jc w:val="both"/>
        <w:rPr>
          <w:rFonts w:ascii="Arial" w:hAnsi="Arial" w:cs="Arial"/>
          <w:sz w:val="24"/>
          <w:szCs w:val="24"/>
          <w:lang w:val="en-US"/>
        </w:rPr>
      </w:pPr>
    </w:p>
    <w:p w:rsidR="00387378" w:rsidP="004B3E7B" w:rsidRDefault="00387378" w14:paraId="135EC12C" w14:textId="35256F5B">
      <w:pPr>
        <w:spacing w:after="0" w:line="360" w:lineRule="auto"/>
        <w:jc w:val="both"/>
        <w:rPr>
          <w:rFonts w:ascii="Arial" w:hAnsi="Arial" w:cs="Arial"/>
          <w:sz w:val="24"/>
          <w:szCs w:val="24"/>
          <w:lang w:val="en-US"/>
        </w:rPr>
      </w:pPr>
    </w:p>
    <w:p w:rsidR="00387378" w:rsidP="004B3E7B" w:rsidRDefault="00387378" w14:paraId="782DBCA3" w14:textId="0DAABD77">
      <w:pPr>
        <w:spacing w:after="0" w:line="360" w:lineRule="auto"/>
        <w:jc w:val="both"/>
        <w:rPr>
          <w:rFonts w:ascii="Arial" w:hAnsi="Arial" w:cs="Arial"/>
          <w:sz w:val="24"/>
          <w:szCs w:val="24"/>
          <w:lang w:val="en-US"/>
        </w:rPr>
      </w:pPr>
    </w:p>
    <w:p w:rsidR="00387378" w:rsidP="004B3E7B" w:rsidRDefault="00387378" w14:paraId="6A3348A2" w14:textId="4C7656DA">
      <w:pPr>
        <w:spacing w:after="0" w:line="360" w:lineRule="auto"/>
        <w:jc w:val="both"/>
        <w:rPr>
          <w:rFonts w:ascii="Arial" w:hAnsi="Arial" w:cs="Arial"/>
          <w:sz w:val="24"/>
          <w:szCs w:val="24"/>
          <w:lang w:val="en-US"/>
        </w:rPr>
      </w:pPr>
    </w:p>
    <w:p w:rsidR="00387378" w:rsidP="004B3E7B" w:rsidRDefault="00387378" w14:paraId="72EEC787" w14:textId="3D7BE566">
      <w:pPr>
        <w:spacing w:after="0" w:line="360" w:lineRule="auto"/>
        <w:jc w:val="both"/>
        <w:rPr>
          <w:ins w:author="Guilherme Silveira" w:date="2020-05-07T10:04:00Z" w:id="36"/>
          <w:rFonts w:ascii="Arial" w:hAnsi="Arial" w:cs="Arial"/>
          <w:sz w:val="24"/>
          <w:szCs w:val="24"/>
          <w:lang w:val="en-US"/>
        </w:rPr>
      </w:pPr>
    </w:p>
    <w:p w:rsidR="00E83043" w:rsidP="004B3E7B" w:rsidRDefault="00E83043" w14:paraId="551C4FB2" w14:textId="77777777">
      <w:pPr>
        <w:spacing w:after="0" w:line="360" w:lineRule="auto"/>
        <w:jc w:val="both"/>
        <w:rPr>
          <w:rFonts w:ascii="Arial" w:hAnsi="Arial" w:cs="Arial"/>
          <w:sz w:val="24"/>
          <w:szCs w:val="24"/>
          <w:lang w:val="en-US"/>
        </w:rPr>
      </w:pPr>
    </w:p>
    <w:p w:rsidR="00387378" w:rsidP="004B3E7B" w:rsidRDefault="00387378" w14:paraId="62812587" w14:textId="0F899EB0">
      <w:pPr>
        <w:spacing w:after="0" w:line="360" w:lineRule="auto"/>
        <w:jc w:val="both"/>
        <w:rPr>
          <w:rFonts w:ascii="Arial" w:hAnsi="Arial" w:cs="Arial"/>
          <w:sz w:val="24"/>
          <w:szCs w:val="24"/>
          <w:lang w:val="en-US"/>
        </w:rPr>
      </w:pPr>
    </w:p>
    <w:p w:rsidR="00387378" w:rsidP="004B3E7B" w:rsidRDefault="00387378" w14:paraId="2D9975F8" w14:textId="734F6F20">
      <w:pPr>
        <w:spacing w:after="0" w:line="360" w:lineRule="auto"/>
        <w:jc w:val="both"/>
        <w:rPr>
          <w:rFonts w:ascii="Arial" w:hAnsi="Arial" w:cs="Arial"/>
          <w:sz w:val="24"/>
          <w:szCs w:val="24"/>
          <w:lang w:val="en-US"/>
        </w:rPr>
      </w:pPr>
    </w:p>
    <w:p w:rsidRPr="00491CB0" w:rsidR="004E70AD" w:rsidP="004B3E7B" w:rsidRDefault="004E70AD" w14:paraId="6AE4F38D" w14:textId="199642BB">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rsidRPr="00491CB0" w:rsidR="004E70AD" w:rsidP="004B3E7B" w:rsidRDefault="004E70AD" w14:paraId="52C72F8F" w14:textId="302C08DD">
      <w:pPr>
        <w:spacing w:after="0" w:line="360" w:lineRule="auto"/>
        <w:jc w:val="both"/>
        <w:rPr>
          <w:rFonts w:ascii="Arial" w:hAnsi="Arial" w:cs="Arial"/>
          <w:sz w:val="24"/>
          <w:szCs w:val="24"/>
          <w:lang w:val="en-US"/>
        </w:rPr>
      </w:pPr>
    </w:p>
    <w:p w:rsidR="00491CB0" w:rsidP="004B3E7B" w:rsidRDefault="00E76E36" w14:paraId="245CDCFB" w14:textId="6D2D3C8B">
      <w:pPr>
        <w:spacing w:after="0" w:line="360" w:lineRule="auto"/>
        <w:jc w:val="both"/>
        <w:rPr>
          <w:rFonts w:ascii="Arial" w:hAnsi="Arial" w:cs="Arial"/>
          <w:sz w:val="24"/>
          <w:szCs w:val="24"/>
          <w:lang w:val="en-US"/>
        </w:rPr>
      </w:pPr>
      <w:r w:rsidRPr="00406A2B">
        <w:rPr>
          <w:rFonts w:ascii="Arial" w:hAnsi="Arial" w:cs="Arial"/>
          <w:sz w:val="24"/>
          <w:szCs w:val="24"/>
          <w:lang w:val="en-US"/>
        </w:rPr>
        <w:lastRenderedPageBreak/>
        <w:t>INTRODUCTION:</w:t>
      </w:r>
    </w:p>
    <w:p w:rsidRPr="00406A2B" w:rsidR="00CE0D90" w:rsidP="004B3E7B" w:rsidRDefault="00CE0D90" w14:paraId="7B78899E" w14:textId="77777777">
      <w:pPr>
        <w:spacing w:after="0" w:line="360" w:lineRule="auto"/>
        <w:jc w:val="both"/>
        <w:rPr>
          <w:rFonts w:ascii="Arial" w:hAnsi="Arial" w:cs="Arial"/>
          <w:sz w:val="24"/>
          <w:szCs w:val="24"/>
          <w:lang w:val="en-US"/>
        </w:rPr>
      </w:pPr>
    </w:p>
    <w:p w:rsidR="00DD2077" w:rsidP="00F03C8B" w:rsidRDefault="536C85DE" w14:paraId="02A9CD60" w14:textId="72B39ABE">
      <w:pPr>
        <w:spacing w:after="0" w:line="360" w:lineRule="auto"/>
        <w:ind w:firstLine="708"/>
        <w:jc w:val="both"/>
        <w:rPr>
          <w:rFonts w:ascii="Arial" w:hAnsi="Arial" w:eastAsia="Arial" w:cs="Arial"/>
          <w:color w:val="000000" w:themeColor="text1"/>
          <w:sz w:val="24"/>
          <w:szCs w:val="24"/>
          <w:lang w:val="en-US"/>
        </w:rPr>
      </w:pPr>
      <w:r w:rsidRPr="536C85DE">
        <w:rPr>
          <w:rFonts w:ascii="Arial" w:hAnsi="Arial" w:eastAsia="Arial" w:cs="Arial"/>
          <w:color w:val="000000" w:themeColor="text1"/>
          <w:sz w:val="24"/>
          <w:szCs w:val="24"/>
          <w:lang w:val="en-US"/>
        </w:rPr>
        <w:t xml:space="preserve">Pandemic, by definition, is any epidemic disease widely distributed geographically and that affects different regions simultaneously. Over the years, humanity has been facing and going through moments like this, where health and science are put to the test and need to present answers. The first widely studied pandemic arose exactly 102 years ago and, even today, its territorial origin is unknown. However, it is known that the Spanish flu, ravaged the whole world, and is often confused with several other diseases, such as cholera, dengue, and typhus (GOULART, 2005). In 1918, the world had faced the first great world war, which directly contributed to the spread of influenza throughout the world. Much of this, the result of logistical movements and troops of the armed forces of the countries participating in the conflict during this period, resulting in a global impact and not only to the countries that assisted themselves (HAYS, 2005). At the end of the pandemic, the total number of deaths caused by the disease was around 50 million people. In 2009 there was the emergence and declaration of the Influenza A (H1N1) pandemic by the World Health Organization (WHO). Originating from Mexico, the presence of a new virus was identified through analyses of </w:t>
      </w:r>
      <w:proofErr w:type="spellStart"/>
      <w:r w:rsidRPr="536C85DE">
        <w:rPr>
          <w:rFonts w:ascii="Arial" w:hAnsi="Arial" w:eastAsia="Arial" w:cs="Arial"/>
          <w:color w:val="000000" w:themeColor="text1"/>
          <w:sz w:val="24"/>
          <w:szCs w:val="24"/>
          <w:lang w:val="en-US"/>
        </w:rPr>
        <w:t>nasophalangeal</w:t>
      </w:r>
      <w:proofErr w:type="spellEnd"/>
      <w:r w:rsidRPr="536C85DE">
        <w:rPr>
          <w:rFonts w:ascii="Arial" w:hAnsi="Arial" w:eastAsia="Arial" w:cs="Arial"/>
          <w:color w:val="000000" w:themeColor="text1"/>
          <w:sz w:val="24"/>
          <w:szCs w:val="24"/>
          <w:lang w:val="en-US"/>
        </w:rPr>
        <w:t xml:space="preserve"> secretion samples, which had not been previously detected in humans or pigs (MILANESI et al., 2011). In the case of the H1N1 pandemic,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p>
    <w:p w:rsidRPr="004B3E7B" w:rsidR="004B3E7B" w:rsidP="007727C6" w:rsidRDefault="536C85DE" w14:paraId="387D1EF1" w14:textId="1C77BD1C">
      <w:pPr>
        <w:spacing w:after="0" w:line="360" w:lineRule="auto"/>
        <w:ind w:firstLine="708"/>
        <w:jc w:val="both"/>
        <w:rPr>
          <w:rFonts w:ascii="Arial" w:hAnsi="Arial" w:eastAsia="Arial" w:cs="Arial"/>
          <w:color w:val="000000" w:themeColor="text1"/>
          <w:sz w:val="24"/>
          <w:szCs w:val="24"/>
          <w:lang w:val="en-US"/>
        </w:rPr>
      </w:pPr>
      <w:r w:rsidRPr="68F06163" w:rsidR="68F06163">
        <w:rPr>
          <w:rFonts w:ascii="Arial" w:hAnsi="Arial" w:cs="Arial"/>
          <w:sz w:val="24"/>
          <w:szCs w:val="24"/>
          <w:lang w:val="en-US"/>
        </w:rPr>
        <w:t>On March 11, 2020, after a declaration by the World Health Organization, the world population returned to live under the nickname of fear of a new pandemic, this time caused by the coronavirus. Coronaviruses are enveloped viruses that are part of a large family of single-stranded RNA viruses with a positive polarity genome and can cause respiratory, gastrointestinal, hepatic, and neurological diseases. These can infect many animal species, including</w:t>
      </w:r>
      <w:ins w:author="Daisy Maria Strottmann" w:date="2020-05-06T18:15:00Z" w:id="1571413238">
        <w:r w:rsidRPr="68F06163" w:rsidR="68F06163">
          <w:rPr>
            <w:rFonts w:ascii="Arial" w:hAnsi="Arial" w:cs="Arial"/>
            <w:sz w:val="24"/>
            <w:szCs w:val="24"/>
            <w:lang w:val="en-US"/>
          </w:rPr>
          <w:t xml:space="preserve"> </w:t>
        </w:r>
      </w:ins>
      <w:ins w:author="Guilherme Silveira" w:date="2020-05-07T09:51:00Z" w:id="24437038">
        <w:r w:rsidRPr="68F06163" w:rsidR="68F06163">
          <w:rPr>
            <w:rFonts w:ascii="Arial" w:hAnsi="Arial" w:cs="Arial"/>
            <w:sz w:val="24"/>
            <w:szCs w:val="24"/>
            <w:lang w:val="en-US"/>
          </w:rPr>
          <w:t>birds, cows, pigs</w:t>
        </w:r>
        <w:r w:rsidRPr="68F06163" w:rsidR="68F06163">
          <w:rPr>
            <w:rFonts w:ascii="Arial" w:hAnsi="Arial" w:cs="Arial"/>
            <w:sz w:val="24"/>
            <w:szCs w:val="24"/>
            <w:lang w:val="en-US"/>
          </w:rPr>
          <w:t xml:space="preserve">, and </w:t>
        </w:r>
      </w:ins>
      <w:del w:author="Daisy Maria Strottmann" w:date="2020-05-06T18:16:00Z" w:id="586827086">
        <w:r w:rsidRPr="68F06163" w:rsidDel="68F06163">
          <w:rPr>
            <w:rFonts w:ascii="Arial" w:hAnsi="Arial" w:cs="Arial"/>
            <w:sz w:val="24"/>
            <w:szCs w:val="24"/>
            <w:lang w:val="en-US"/>
          </w:rPr>
          <w:delText xml:space="preserve"> </w:delText>
        </w:r>
      </w:del>
      <w:r w:rsidRPr="68F06163" w:rsidR="68F06163">
        <w:rPr>
          <w:rFonts w:ascii="Arial" w:hAnsi="Arial" w:cs="Arial"/>
          <w:sz w:val="24"/>
          <w:szCs w:val="24"/>
          <w:lang w:val="en-US"/>
        </w:rPr>
        <w:t>humans, causing acute and chronic diseases (Chang et al., 2012; Weiss, 2011). It is known that most infections caused by</w:t>
      </w:r>
      <w:ins w:author="Daisy Maria Strottmann" w:date="2020-05-06T09:17:00Z" w:id="28358637">
        <w:r w:rsidRPr="68F06163" w:rsidR="68F06163">
          <w:rPr>
            <w:rFonts w:ascii="Arial" w:hAnsi="Arial" w:cs="Arial"/>
            <w:sz w:val="24"/>
            <w:szCs w:val="24"/>
            <w:lang w:val="en-US"/>
          </w:rPr>
          <w:t xml:space="preserve"> virus</w:t>
        </w:r>
      </w:ins>
      <w:ins w:author="Daisy Maria Strottmann" w:date="2020-05-06T17:41:00Z" w:id="799671745">
        <w:r w:rsidRPr="68F06163" w:rsidR="68F06163">
          <w:rPr>
            <w:rFonts w:ascii="Arial" w:hAnsi="Arial" w:cs="Arial"/>
            <w:sz w:val="24"/>
            <w:szCs w:val="24"/>
            <w:lang w:val="en-US"/>
          </w:rPr>
          <w:t>es</w:t>
        </w:r>
      </w:ins>
      <w:ins w:author="Daisy Maria Strottmann" w:date="2020-05-06T09:17:00Z" w:id="761563533">
        <w:r w:rsidRPr="68F06163" w:rsidR="68F06163">
          <w:rPr>
            <w:rFonts w:ascii="Arial" w:hAnsi="Arial" w:cs="Arial"/>
            <w:sz w:val="24"/>
            <w:szCs w:val="24"/>
            <w:lang w:val="en-US"/>
          </w:rPr>
          <w:t xml:space="preserve"> from</w:t>
        </w:r>
      </w:ins>
      <w:ins w:author="Daisy Maria Strottmann" w:date="2020-05-06T09:19:00Z" w:id="230113258">
        <w:r w:rsidRPr="68F06163" w:rsidR="68F06163">
          <w:rPr>
            <w:rFonts w:ascii="Arial" w:hAnsi="Arial" w:cs="Arial"/>
            <w:sz w:val="24"/>
            <w:szCs w:val="24"/>
            <w:lang w:val="en-US"/>
          </w:rPr>
          <w:t xml:space="preserve"> family</w:t>
        </w:r>
      </w:ins>
      <w:r w:rsidRPr="68F06163" w:rsidR="68F06163">
        <w:rPr>
          <w:rFonts w:ascii="Arial" w:hAnsi="Arial" w:cs="Arial"/>
          <w:sz w:val="24"/>
          <w:szCs w:val="24"/>
          <w:lang w:val="en-US"/>
        </w:rPr>
        <w:t xml:space="preserve"> </w:t>
      </w:r>
      <w:ins w:author="Daisy Maria Strottmann" w:date="2020-05-06T09:18:00Z" w:id="1015956994">
        <w:r w:rsidRPr="68F06163" w:rsidR="68F06163">
          <w:rPr>
            <w:rFonts w:ascii="Arial" w:hAnsi="Arial" w:cs="Arial"/>
            <w:i w:val="1"/>
            <w:iCs w:val="1"/>
            <w:sz w:val="24"/>
            <w:szCs w:val="24"/>
            <w:lang w:val="en-US"/>
            <w:rPrChange w:author="Daisy Maria Strottmann" w:date="2020-05-06T09:19:00Z" w:id="1215486936">
              <w:rPr>
                <w:rFonts w:ascii="Arial" w:hAnsi="Arial" w:cs="Arial"/>
                <w:sz w:val="24"/>
                <w:szCs w:val="24"/>
                <w:lang w:val="en-US"/>
              </w:rPr>
            </w:rPrChange>
          </w:rPr>
          <w:t>Coronaviridae</w:t>
        </w:r>
        <w:r w:rsidRPr="68F06163" w:rsidR="68F06163">
          <w:rPr>
            <w:rFonts w:ascii="Arial" w:hAnsi="Arial" w:cs="Arial"/>
            <w:sz w:val="24"/>
            <w:szCs w:val="24"/>
            <w:lang w:val="en-US"/>
          </w:rPr>
          <w:t xml:space="preserve"> </w:t>
        </w:r>
      </w:ins>
      <w:del w:author="Daisy Maria Strottmann" w:date="2020-05-06T09:18:00Z" w:id="1615945324">
        <w:r>
          <w:fldChar w:fldCharType="begin"/>
        </w:r>
        <w:r w:rsidRPr="68F06163">
          <w:rPr>
            <w:lang w:val="en-US"/>
          </w:rPr>
          <w:delInstrText xml:space="preserve"> HYPERLINK "https://pt.wikipedia.org/wiki/Coronaviridae" \h </w:delInstrText>
        </w:r>
        <w:r>
          <w:fldChar w:fldCharType="separate"/>
        </w:r>
        <w:r w:rsidRPr="68F06163" w:rsidDel="68F06163">
          <w:rPr>
            <w:rFonts w:ascii="Arial" w:hAnsi="Arial" w:cs="Arial"/>
            <w:sz w:val="24"/>
            <w:szCs w:val="24"/>
            <w:lang w:val="en-US"/>
          </w:rPr>
          <w:delText>coronaviridae</w:delText>
        </w:r>
        <w:r w:rsidRPr="68F06163">
          <w:rPr>
            <w:rFonts w:ascii="Arial" w:hAnsi="Arial" w:cs="Arial"/>
            <w:sz w:val="24"/>
            <w:szCs w:val="24"/>
            <w:lang w:val="en-US"/>
          </w:rPr>
          <w:fldChar w:fldCharType="end"/>
        </w:r>
        <w:r w:rsidRPr="68F06163" w:rsidDel="68F06163">
          <w:rPr>
            <w:rFonts w:ascii="Arial" w:hAnsi="Arial" w:cs="Arial"/>
            <w:sz w:val="24"/>
            <w:szCs w:val="24"/>
            <w:lang w:val="en-US"/>
          </w:rPr>
          <w:delText xml:space="preserve"> virus</w:delText>
        </w:r>
      </w:del>
      <w:r w:rsidRPr="68F06163" w:rsidR="68F06163">
        <w:rPr>
          <w:rFonts w:ascii="Arial" w:hAnsi="Arial" w:cs="Arial"/>
          <w:sz w:val="24"/>
          <w:szCs w:val="24"/>
          <w:lang w:val="en-US"/>
        </w:rPr>
        <w:t xml:space="preserve"> in humans induce a mild form of the disease, where the patient usually has flu-like symptoms. However, after the discovery of Severe Acute Respiratory Syndrome (SARS), a greater contagion capacity and lethality potential of this viral family was evidenced (Weiss et al., 2011). The etiological agent of SARS, SARS-</w:t>
      </w:r>
      <w:proofErr w:type="spellStart"/>
      <w:r w:rsidRPr="68F06163" w:rsidR="68F06163">
        <w:rPr>
          <w:rFonts w:ascii="Arial" w:hAnsi="Arial" w:cs="Arial"/>
          <w:sz w:val="24"/>
          <w:szCs w:val="24"/>
          <w:lang w:val="en-US"/>
        </w:rPr>
        <w:t>CoV</w:t>
      </w:r>
      <w:proofErr w:type="spellEnd"/>
      <w:r w:rsidRPr="68F06163" w:rsidR="68F06163">
        <w:rPr>
          <w:rFonts w:ascii="Arial" w:hAnsi="Arial" w:cs="Arial"/>
          <w:sz w:val="24"/>
          <w:szCs w:val="24"/>
          <w:lang w:val="en-US"/>
        </w:rPr>
        <w:t xml:space="preserve">, was identified in mid-2003, after an outbreak of the disease in November 2002, in Guangdong Province, China, where 8,700 cases were confirmed with 774 deaths (Contini et al., 2020). </w:t>
      </w:r>
      <w:r w:rsidRPr="68F06163" w:rsidR="68F06163">
        <w:rPr>
          <w:rFonts w:ascii="Arial" w:hAnsi="Arial" w:eastAsia="Arial" w:cs="Arial"/>
          <w:color w:val="000000" w:themeColor="text1" w:themeTint="FF" w:themeShade="FF"/>
          <w:sz w:val="24"/>
          <w:szCs w:val="24"/>
          <w:lang w:val="en-US"/>
        </w:rPr>
        <w:t>The so-called new coronavirus, initially referred to as 2019-nCoV, was first described when a group of patients reported symptoms of pneumonia of unknown cause in Wuhan City, Hubei Province, China, in December 2019 (ZHU, 2020). On February 11, 2020, after phylogenetic and pathophysiological analyses, the new coronavirus (2019-nCoV) was named SARS-CoV-2 due to its similarity to SARS-</w:t>
      </w:r>
      <w:proofErr w:type="spellStart"/>
      <w:r w:rsidRPr="68F06163" w:rsidR="68F06163">
        <w:rPr>
          <w:rFonts w:ascii="Arial" w:hAnsi="Arial" w:eastAsia="Arial" w:cs="Arial"/>
          <w:color w:val="000000" w:themeColor="text1" w:themeTint="FF" w:themeShade="FF"/>
          <w:sz w:val="24"/>
          <w:szCs w:val="24"/>
          <w:lang w:val="en-US"/>
        </w:rPr>
        <w:t>CoV</w:t>
      </w:r>
      <w:proofErr w:type="spellEnd"/>
      <w:r w:rsidRPr="68F06163" w:rsidR="68F06163">
        <w:rPr>
          <w:rFonts w:ascii="Arial" w:hAnsi="Arial" w:eastAsia="Arial" w:cs="Arial"/>
          <w:color w:val="000000" w:themeColor="text1" w:themeTint="FF" w:themeShade="FF"/>
          <w:sz w:val="24"/>
          <w:szCs w:val="24"/>
          <w:lang w:val="en-US"/>
        </w:rPr>
        <w:t xml:space="preserve">, as announced by the Coronavirus Study Group (CSG) of the International </w:t>
      </w:r>
      <w:ins w:author="Daisy Maria Strottmann" w:date="2020-05-06T18:32:00Z" w:id="678775157">
        <w:r w:rsidRPr="68F06163" w:rsidR="68F06163">
          <w:rPr>
            <w:rFonts w:ascii="Arial" w:hAnsi="Arial" w:eastAsia="Arial" w:cs="Arial"/>
            <w:color w:val="000000" w:themeColor="text1" w:themeTint="FF" w:themeShade="FF"/>
            <w:sz w:val="24"/>
            <w:szCs w:val="24"/>
            <w:lang w:val="en-US"/>
          </w:rPr>
          <w:t xml:space="preserve">Committee </w:t>
        </w:r>
        <w:r w:rsidRPr="68F06163" w:rsidR="68F06163">
          <w:rPr>
            <w:rFonts w:ascii="Arial" w:hAnsi="Arial" w:eastAsia="Arial" w:cs="Arial"/>
            <w:color w:val="000000" w:themeColor="text1" w:themeTint="FF" w:themeShade="FF"/>
            <w:sz w:val="24"/>
            <w:szCs w:val="24"/>
            <w:lang w:val="en-US"/>
          </w:rPr>
          <w:t xml:space="preserve">on </w:t>
        </w:r>
        <w:r w:rsidRPr="68F06163" w:rsidR="68F06163">
          <w:rPr>
            <w:rFonts w:ascii="Arial" w:hAnsi="Arial" w:eastAsia="Arial" w:cs="Arial"/>
            <w:color w:val="000000" w:themeColor="text1" w:themeTint="FF" w:themeShade="FF"/>
            <w:sz w:val="24"/>
            <w:szCs w:val="24"/>
            <w:lang w:val="en-US"/>
          </w:rPr>
          <w:t xml:space="preserve">Taxonomy </w:t>
        </w:r>
        <w:r w:rsidRPr="68F06163" w:rsidR="68F06163">
          <w:rPr>
            <w:rFonts w:ascii="Arial" w:hAnsi="Arial" w:eastAsia="Arial" w:cs="Arial"/>
            <w:color w:val="000000" w:themeColor="text1" w:themeTint="FF" w:themeShade="FF"/>
            <w:sz w:val="24"/>
            <w:szCs w:val="24"/>
            <w:lang w:val="en-US"/>
          </w:rPr>
          <w:t xml:space="preserve">of </w:t>
        </w:r>
      </w:ins>
      <w:r w:rsidRPr="68F06163" w:rsidR="68F06163">
        <w:rPr>
          <w:rFonts w:ascii="Arial" w:hAnsi="Arial" w:eastAsia="Arial" w:cs="Arial"/>
          <w:color w:val="000000" w:themeColor="text1" w:themeTint="FF" w:themeShade="FF"/>
          <w:sz w:val="24"/>
          <w:szCs w:val="24"/>
          <w:lang w:val="en-US"/>
        </w:rPr>
        <w:t>Virus</w:t>
      </w:r>
      <w:ins w:author="Daisy Maria Strottmann" w:date="2020-05-06T18:32:00Z" w:id="1138894802">
        <w:r w:rsidRPr="68F06163" w:rsidR="68F06163">
          <w:rPr>
            <w:rFonts w:ascii="Arial" w:hAnsi="Arial" w:eastAsia="Arial" w:cs="Arial"/>
            <w:color w:val="000000" w:themeColor="text1" w:themeTint="FF" w:themeShade="FF"/>
            <w:sz w:val="24"/>
            <w:szCs w:val="24"/>
            <w:lang w:val="en-US"/>
          </w:rPr>
          <w:t>es (ICTV</w:t>
        </w:r>
      </w:ins>
      <w:del w:author="Daisy Maria Strottmann" w:date="2020-05-06T18:33:00Z" w:id="330141010">
        <w:r w:rsidRPr="68F06163" w:rsidDel="68F06163">
          <w:rPr>
            <w:rFonts w:ascii="Arial" w:hAnsi="Arial" w:eastAsia="Arial" w:cs="Arial"/>
            <w:color w:val="000000" w:themeColor="text1" w:themeTint="FF" w:themeShade="FF"/>
            <w:sz w:val="24"/>
            <w:szCs w:val="24"/>
            <w:lang w:val="en-US"/>
          </w:rPr>
          <w:delText xml:space="preserve"> </w:delText>
        </w:r>
      </w:del>
      <w:del w:author="Daisy Maria Strottmann" w:date="2020-05-06T18:32:00Z" w:id="1992104730">
        <w:r w:rsidRPr="68F06163" w:rsidDel="68F06163">
          <w:rPr>
            <w:rFonts w:ascii="Arial" w:hAnsi="Arial" w:eastAsia="Arial" w:cs="Arial"/>
            <w:color w:val="000000" w:themeColor="text1" w:themeTint="FF" w:themeShade="FF"/>
            <w:sz w:val="24"/>
            <w:szCs w:val="24"/>
            <w:lang w:val="en-US"/>
          </w:rPr>
          <w:delText>Taxonomy Committee</w:delText>
        </w:r>
      </w:del>
      <w:r w:rsidRPr="68F06163" w:rsidR="68F06163">
        <w:rPr>
          <w:rFonts w:ascii="Arial" w:hAnsi="Arial" w:eastAsia="Arial" w:cs="Arial"/>
          <w:color w:val="000000" w:themeColor="text1" w:themeTint="FF" w:themeShade="FF"/>
          <w:sz w:val="24"/>
          <w:szCs w:val="24"/>
          <w:lang w:val="en-US"/>
        </w:rPr>
        <w:t>,</w:t>
      </w:r>
      <w:ins w:author="Daisy Maria Strottmann" w:date="2020-05-06T18:33:00Z" w:id="1846184778">
        <w:r w:rsidRPr="68F06163" w:rsidR="68F06163">
          <w:rPr>
            <w:rFonts w:ascii="Arial" w:hAnsi="Arial" w:eastAsia="Arial" w:cs="Arial"/>
            <w:color w:val="000000" w:themeColor="text1" w:themeTint="FF" w:themeShade="FF"/>
            <w:sz w:val="24"/>
            <w:szCs w:val="24"/>
            <w:lang w:val="en-US"/>
          </w:rPr>
          <w:t xml:space="preserve"> </w:t>
        </w:r>
      </w:ins>
      <w:del w:author="Daisy Maria Strottmann" w:date="2020-05-06T18:33:00Z" w:id="2109446314">
        <w:r w:rsidRPr="68F06163" w:rsidDel="68F06163">
          <w:rPr>
            <w:rFonts w:ascii="Arial" w:hAnsi="Arial" w:eastAsia="Arial" w:cs="Arial"/>
            <w:color w:val="000000" w:themeColor="text1" w:themeTint="FF" w:themeShade="FF"/>
            <w:sz w:val="24"/>
            <w:szCs w:val="24"/>
            <w:lang w:val="en-US"/>
          </w:rPr>
          <w:delText xml:space="preserve"> </w:delText>
        </w:r>
      </w:del>
      <w:r w:rsidRPr="68F06163" w:rsidR="68F06163">
        <w:rPr>
          <w:rFonts w:ascii="Arial" w:hAnsi="Arial" w:eastAsia="Arial" w:cs="Arial"/>
          <w:color w:val="000000" w:themeColor="text1" w:themeTint="FF" w:themeShade="FF"/>
          <w:sz w:val="24"/>
          <w:szCs w:val="24"/>
          <w:lang w:val="en-US"/>
        </w:rPr>
        <w:t>according to the 2015 World Health Organization nomenclature guidelines (</w:t>
      </w:r>
      <w:proofErr w:type="spellStart"/>
      <w:r w:rsidRPr="68F06163" w:rsidR="68F06163">
        <w:rPr>
          <w:rFonts w:ascii="Arial" w:hAnsi="Arial" w:eastAsia="Arial" w:cs="Arial"/>
          <w:color w:val="000000" w:themeColor="text1" w:themeTint="FF" w:themeShade="FF"/>
          <w:sz w:val="24"/>
          <w:szCs w:val="24"/>
          <w:lang w:val="en-US"/>
        </w:rPr>
        <w:t>Gorbalenya</w:t>
      </w:r>
      <w:proofErr w:type="spellEnd"/>
      <w:r w:rsidRPr="68F06163" w:rsidR="68F06163">
        <w:rPr>
          <w:rFonts w:ascii="Arial" w:hAnsi="Arial" w:eastAsia="Arial" w:cs="Arial"/>
          <w:color w:val="000000" w:themeColor="text1" w:themeTint="FF" w:themeShade="FF"/>
          <w:sz w:val="24"/>
          <w:szCs w:val="24"/>
          <w:lang w:val="en-US"/>
        </w:rPr>
        <w:t xml:space="preserve">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(Contini et al., 2020). In addition, according to Contini (2020), its mechanism of contagion is direct, that is, through contact with infected people. Other studies show that SARS-CoV-2 can survive in the air for more than 3 hours and on surfaces such as plastics and metals for up to 3 days (Van </w:t>
      </w:r>
      <w:proofErr w:type="spellStart"/>
      <w:r w:rsidRPr="68F06163" w:rsidR="68F06163">
        <w:rPr>
          <w:rFonts w:ascii="Arial" w:hAnsi="Arial" w:eastAsia="Arial" w:cs="Arial"/>
          <w:color w:val="000000" w:themeColor="text1" w:themeTint="FF" w:themeShade="FF"/>
          <w:sz w:val="24"/>
          <w:szCs w:val="24"/>
          <w:lang w:val="en-US"/>
        </w:rPr>
        <w:t>Doremalen</w:t>
      </w:r>
      <w:proofErr w:type="spellEnd"/>
      <w:r w:rsidRPr="68F06163" w:rsidR="68F06163">
        <w:rPr>
          <w:rFonts w:ascii="Arial" w:hAnsi="Arial" w:eastAsia="Arial" w:cs="Arial"/>
          <w:color w:val="000000" w:themeColor="text1" w:themeTint="FF" w:themeShade="FF"/>
          <w:sz w:val="24"/>
          <w:szCs w:val="24"/>
          <w:lang w:val="en-US"/>
        </w:rPr>
        <w:t xml:space="preserve"> et al., 2020). Currently, there are no vaccines to fight the disease, reinforcing the need for prophylactic measures, the main ones being: the correct hygiene of the hands, environments and surfaces and social distance. The world health organization's (WHO) most recent estimates on the status of the pandemic, considering the date of </w:t>
      </w:r>
      <w:ins w:author="Usuário Convidado" w:date="2020-05-07T14:12:25.711Z" w:id="1950502386">
        <w:r w:rsidRPr="68F06163" w:rsidR="68F06163">
          <w:rPr>
            <w:rFonts w:ascii="Arial" w:hAnsi="Arial" w:eastAsia="Arial" w:cs="Arial"/>
            <w:color w:val="000000" w:themeColor="text1" w:themeTint="FF" w:themeShade="FF"/>
            <w:sz w:val="24"/>
            <w:szCs w:val="24"/>
            <w:lang w:val="en-US"/>
          </w:rPr>
          <w:t>May</w:t>
        </w:r>
      </w:ins>
      <w:del w:author="Usuário Convidado" w:date="2020-05-07T14:12:24.098Z" w:id="2022396179">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209539274">
              <w:rPr>
                <w:rFonts w:ascii="Arial" w:hAnsi="Arial" w:eastAsia="Arial" w:cs="Arial"/>
                <w:color w:val="000000" w:themeColor="text1" w:themeTint="FF" w:themeShade="FF"/>
                <w:sz w:val="24"/>
                <w:szCs w:val="24"/>
                <w:lang w:val="en-US"/>
              </w:rPr>
            </w:rPrChange>
          </w:rPr>
          <w:delText>A</w:delText>
        </w:r>
      </w:del>
      <w:del w:author="Usuário Convidado" w:date="2020-05-07T14:12:23.686Z" w:id="1271787837">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489614561">
              <w:rPr>
                <w:rFonts w:ascii="Arial" w:hAnsi="Arial" w:eastAsia="Arial" w:cs="Arial"/>
                <w:color w:val="000000" w:themeColor="text1" w:themeTint="FF" w:themeShade="FF"/>
                <w:sz w:val="24"/>
                <w:szCs w:val="24"/>
                <w:lang w:val="en-US"/>
              </w:rPr>
            </w:rPrChange>
          </w:rPr>
          <w:delText>p</w:delText>
        </w:r>
      </w:del>
      <w:del w:author="Usuário Convidado" w:date="2020-05-07T14:12:23.478Z" w:id="998666520">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265825722">
              <w:rPr>
                <w:rFonts w:ascii="Arial" w:hAnsi="Arial" w:eastAsia="Arial" w:cs="Arial"/>
                <w:color w:val="000000" w:themeColor="text1" w:themeTint="FF" w:themeShade="FF"/>
                <w:sz w:val="24"/>
                <w:szCs w:val="24"/>
                <w:lang w:val="en-US"/>
              </w:rPr>
            </w:rPrChange>
          </w:rPr>
          <w:delText>r</w:delText>
        </w:r>
      </w:del>
      <w:del w:author="Usuário Convidado" w:date="2020-05-07T14:12:23.187Z" w:id="1076632877">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276115793">
              <w:rPr>
                <w:rFonts w:ascii="Arial" w:hAnsi="Arial" w:eastAsia="Arial" w:cs="Arial"/>
                <w:color w:val="000000" w:themeColor="text1" w:themeTint="FF" w:themeShade="FF"/>
                <w:sz w:val="24"/>
                <w:szCs w:val="24"/>
                <w:lang w:val="en-US"/>
              </w:rPr>
            </w:rPrChange>
          </w:rPr>
          <w:delText>i</w:delText>
        </w:r>
      </w:del>
      <w:del w:author="Usuário Convidado" w:date="2020-05-07T14:12:23.009Z" w:id="1652405345">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407367186">
              <w:rPr>
                <w:rFonts w:ascii="Arial" w:hAnsi="Arial" w:eastAsia="Arial" w:cs="Arial"/>
                <w:color w:val="000000" w:themeColor="text1" w:themeTint="FF" w:themeShade="FF"/>
                <w:sz w:val="24"/>
                <w:szCs w:val="24"/>
                <w:lang w:val="en-US"/>
              </w:rPr>
            </w:rPrChange>
          </w:rPr>
          <w:delText>l</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1400685471">
            <w:rPr>
              <w:rFonts w:ascii="Arial" w:hAnsi="Arial" w:eastAsia="Arial" w:cs="Arial"/>
              <w:color w:val="000000" w:themeColor="text1" w:themeTint="FF" w:themeShade="FF"/>
              <w:sz w:val="24"/>
              <w:szCs w:val="24"/>
              <w:lang w:val="en-US"/>
            </w:rPr>
          </w:rPrChange>
        </w:rPr>
        <w:t xml:space="preserve"> 0</w:t>
      </w:r>
      <w:ins w:author="Usuário Convidado" w:date="2020-05-07T14:12:33.209Z" w:id="1910694509">
        <w:r w:rsidRPr="68F06163" w:rsidR="68F06163">
          <w:rPr>
            <w:rFonts w:ascii="Arial" w:hAnsi="Arial" w:eastAsia="Arial" w:cs="Arial"/>
            <w:color w:val="000000" w:themeColor="text1" w:themeTint="FF" w:themeShade="FF"/>
            <w:sz w:val="24"/>
            <w:szCs w:val="24"/>
            <w:highlight w:val="yellow"/>
            <w:lang w:val="en-US"/>
          </w:rPr>
          <w:t>7</w:t>
        </w:r>
      </w:ins>
      <w:del w:author="Usuário Convidado" w:date="2020-05-07T14:12:33.099Z" w:id="184110900">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269384336">
              <w:rPr>
                <w:rFonts w:ascii="Arial" w:hAnsi="Arial" w:eastAsia="Arial" w:cs="Arial"/>
                <w:color w:val="000000" w:themeColor="text1" w:themeTint="FF" w:themeShade="FF"/>
                <w:sz w:val="24"/>
                <w:szCs w:val="24"/>
                <w:lang w:val="en-US"/>
              </w:rPr>
            </w:rPrChange>
          </w:rPr>
          <w:delText>5</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1953742055">
            <w:rPr>
              <w:rFonts w:ascii="Arial" w:hAnsi="Arial" w:eastAsia="Arial" w:cs="Arial"/>
              <w:color w:val="000000" w:themeColor="text1" w:themeTint="FF" w:themeShade="FF"/>
              <w:sz w:val="24"/>
              <w:szCs w:val="24"/>
              <w:lang w:val="en-US"/>
            </w:rPr>
          </w:rPrChange>
        </w:rPr>
        <w:t>, 2020, indicate 3,</w:t>
      </w:r>
      <w:ins w:author="Usuário Convidado" w:date="2020-05-07T14:13:21.396Z" w:id="685220312">
        <w:r w:rsidRPr="68F06163" w:rsidR="68F06163">
          <w:rPr>
            <w:rFonts w:ascii="Arial" w:hAnsi="Arial" w:eastAsia="Arial" w:cs="Arial"/>
            <w:color w:val="000000" w:themeColor="text1" w:themeTint="FF" w:themeShade="FF"/>
            <w:sz w:val="24"/>
            <w:szCs w:val="24"/>
            <w:highlight w:val="yellow"/>
            <w:lang w:val="en-US"/>
          </w:rPr>
          <w:t>772</w:t>
        </w:r>
      </w:ins>
      <w:del w:author="Usuário Convidado" w:date="2020-05-07T14:13:19.726Z" w:id="1996791985">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711803718">
              <w:rPr>
                <w:rFonts w:ascii="Arial" w:hAnsi="Arial" w:eastAsia="Arial" w:cs="Arial"/>
                <w:color w:val="000000" w:themeColor="text1" w:themeTint="FF" w:themeShade="FF"/>
                <w:sz w:val="24"/>
                <w:szCs w:val="24"/>
                <w:lang w:val="en-US"/>
              </w:rPr>
            </w:rPrChange>
          </w:rPr>
          <w:delText>5</w:delText>
        </w:r>
      </w:del>
      <w:del w:author="Usuário Convidado" w:date="2020-05-07T14:13:19.293Z" w:id="386516476">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512498400">
              <w:rPr>
                <w:rFonts w:ascii="Arial" w:hAnsi="Arial" w:eastAsia="Arial" w:cs="Arial"/>
                <w:color w:val="000000" w:themeColor="text1" w:themeTint="FF" w:themeShade="FF"/>
                <w:sz w:val="24"/>
                <w:szCs w:val="24"/>
                <w:lang w:val="en-US"/>
              </w:rPr>
            </w:rPrChange>
          </w:rPr>
          <w:delText>7</w:delText>
        </w:r>
      </w:del>
      <w:del w:author="Usuário Convidado" w:date="2020-05-07T14:13:19.123Z" w:id="671139070">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2063465516">
              <w:rPr>
                <w:rFonts w:ascii="Arial" w:hAnsi="Arial" w:eastAsia="Arial" w:cs="Arial"/>
                <w:color w:val="000000" w:themeColor="text1" w:themeTint="FF" w:themeShade="FF"/>
                <w:sz w:val="24"/>
                <w:szCs w:val="24"/>
                <w:lang w:val="en-US"/>
              </w:rPr>
            </w:rPrChange>
          </w:rPr>
          <w:delText>8</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1433315221">
            <w:rPr>
              <w:rFonts w:ascii="Arial" w:hAnsi="Arial" w:eastAsia="Arial" w:cs="Arial"/>
              <w:color w:val="000000" w:themeColor="text1" w:themeTint="FF" w:themeShade="FF"/>
              <w:sz w:val="24"/>
              <w:szCs w:val="24"/>
              <w:lang w:val="en-US"/>
            </w:rPr>
          </w:rPrChange>
        </w:rPr>
        <w:t>,3</w:t>
      </w:r>
      <w:ins w:author="Usuário Convidado" w:date="2020-05-07T14:13:29.5Z" w:id="1060108019">
        <w:r w:rsidRPr="68F06163" w:rsidR="68F06163">
          <w:rPr>
            <w:rFonts w:ascii="Arial" w:hAnsi="Arial" w:eastAsia="Arial" w:cs="Arial"/>
            <w:color w:val="000000" w:themeColor="text1" w:themeTint="FF" w:themeShade="FF"/>
            <w:sz w:val="24"/>
            <w:szCs w:val="24"/>
            <w:highlight w:val="yellow"/>
            <w:lang w:val="en-US"/>
          </w:rPr>
          <w:t>67</w:t>
        </w:r>
      </w:ins>
      <w:del w:author="Usuário Convidado" w:date="2020-05-07T14:13:29.03Z" w:id="725589426">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639288751">
              <w:rPr>
                <w:rFonts w:ascii="Arial" w:hAnsi="Arial" w:eastAsia="Arial" w:cs="Arial"/>
                <w:color w:val="000000" w:themeColor="text1" w:themeTint="FF" w:themeShade="FF"/>
                <w:sz w:val="24"/>
                <w:szCs w:val="24"/>
                <w:lang w:val="en-US"/>
              </w:rPr>
            </w:rPrChange>
          </w:rPr>
          <w:delText>0</w:delText>
        </w:r>
      </w:del>
      <w:del w:author="Usuário Convidado" w:date="2020-05-07T14:13:28.849Z" w:id="203485847">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456557152">
              <w:rPr>
                <w:rFonts w:ascii="Arial" w:hAnsi="Arial" w:eastAsia="Arial" w:cs="Arial"/>
                <w:color w:val="000000" w:themeColor="text1" w:themeTint="FF" w:themeShade="FF"/>
                <w:sz w:val="24"/>
                <w:szCs w:val="24"/>
                <w:lang w:val="en-US"/>
              </w:rPr>
            </w:rPrChange>
          </w:rPr>
          <w:delText>1</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1210853733">
            <w:rPr>
              <w:rFonts w:ascii="Arial" w:hAnsi="Arial" w:eastAsia="Arial" w:cs="Arial"/>
              <w:color w:val="000000" w:themeColor="text1" w:themeTint="FF" w:themeShade="FF"/>
              <w:sz w:val="24"/>
              <w:szCs w:val="24"/>
              <w:lang w:val="en-US"/>
            </w:rPr>
          </w:rPrChange>
        </w:rPr>
        <w:t xml:space="preserve"> confirmed cases and more than 2</w:t>
      </w:r>
      <w:ins w:author="Usuário Convidado" w:date="2020-05-07T14:13:44.311Z" w:id="1171501941">
        <w:r w:rsidRPr="68F06163" w:rsidR="68F06163">
          <w:rPr>
            <w:rFonts w:ascii="Arial" w:hAnsi="Arial" w:eastAsia="Arial" w:cs="Arial"/>
            <w:color w:val="000000" w:themeColor="text1" w:themeTint="FF" w:themeShade="FF"/>
            <w:sz w:val="24"/>
            <w:szCs w:val="24"/>
            <w:highlight w:val="yellow"/>
            <w:lang w:val="en-US"/>
          </w:rPr>
          <w:t>64</w:t>
        </w:r>
      </w:ins>
      <w:del w:author="Usuário Convidado" w:date="2020-05-07T14:13:43.872Z" w:id="1095021982">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676565768">
              <w:rPr>
                <w:rFonts w:ascii="Arial" w:hAnsi="Arial" w:eastAsia="Arial" w:cs="Arial"/>
                <w:color w:val="000000" w:themeColor="text1" w:themeTint="FF" w:themeShade="FF"/>
                <w:sz w:val="24"/>
                <w:szCs w:val="24"/>
                <w:lang w:val="en-US"/>
              </w:rPr>
            </w:rPrChange>
          </w:rPr>
          <w:delText>5</w:delText>
        </w:r>
      </w:del>
      <w:del w:author="Usuário Convidado" w:date="2020-05-07T14:13:43.718Z" w:id="159388172">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790328390">
              <w:rPr>
                <w:rFonts w:ascii="Arial" w:hAnsi="Arial" w:eastAsia="Arial" w:cs="Arial"/>
                <w:color w:val="000000" w:themeColor="text1" w:themeTint="FF" w:themeShade="FF"/>
                <w:sz w:val="24"/>
                <w:szCs w:val="24"/>
                <w:lang w:val="en-US"/>
              </w:rPr>
            </w:rPrChange>
          </w:rPr>
          <w:delText>1</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561789985">
            <w:rPr>
              <w:rFonts w:ascii="Arial" w:hAnsi="Arial" w:eastAsia="Arial" w:cs="Arial"/>
              <w:color w:val="000000" w:themeColor="text1" w:themeTint="FF" w:themeShade="FF"/>
              <w:sz w:val="24"/>
              <w:szCs w:val="24"/>
              <w:lang w:val="en-US"/>
            </w:rPr>
          </w:rPrChange>
        </w:rPr>
        <w:t>,</w:t>
      </w:r>
      <w:ins w:author="Usuário Convidado" w:date="2020-05-07T14:13:57.713Z" w:id="364527093">
        <w:r w:rsidRPr="68F06163" w:rsidR="68F06163">
          <w:rPr>
            <w:rFonts w:ascii="Arial" w:hAnsi="Arial" w:eastAsia="Arial" w:cs="Arial"/>
            <w:color w:val="000000" w:themeColor="text1" w:themeTint="FF" w:themeShade="FF"/>
            <w:sz w:val="24"/>
            <w:szCs w:val="24"/>
            <w:highlight w:val="yellow"/>
            <w:lang w:val="en-US"/>
          </w:rPr>
          <w:t>189</w:t>
        </w:r>
      </w:ins>
      <w:del w:author="Usuário Convidado" w:date="2020-05-07T14:13:56.013Z" w:id="1396056942">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130526492">
              <w:rPr>
                <w:rFonts w:ascii="Arial" w:hAnsi="Arial" w:eastAsia="Arial" w:cs="Arial"/>
                <w:color w:val="000000" w:themeColor="text1" w:themeTint="FF" w:themeShade="FF"/>
                <w:sz w:val="24"/>
                <w:szCs w:val="24"/>
                <w:lang w:val="en-US"/>
              </w:rPr>
            </w:rPrChange>
          </w:rPr>
          <w:delText>0</w:delText>
        </w:r>
      </w:del>
      <w:del w:author="Usuário Convidado" w:date="2020-05-07T14:13:55.776Z" w:id="33799679">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983964501">
              <w:rPr>
                <w:rFonts w:ascii="Arial" w:hAnsi="Arial" w:eastAsia="Arial" w:cs="Arial"/>
                <w:color w:val="000000" w:themeColor="text1" w:themeTint="FF" w:themeShade="FF"/>
                <w:sz w:val="24"/>
                <w:szCs w:val="24"/>
                <w:lang w:val="en-US"/>
              </w:rPr>
            </w:rPrChange>
          </w:rPr>
          <w:delText>5</w:delText>
        </w:r>
      </w:del>
      <w:del w:author="Usuário Convidado" w:date="2020-05-07T14:13:55.596Z" w:id="2044622019">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886107943">
              <w:rPr>
                <w:rFonts w:ascii="Arial" w:hAnsi="Arial" w:eastAsia="Arial" w:cs="Arial"/>
                <w:color w:val="000000" w:themeColor="text1" w:themeTint="FF" w:themeShade="FF"/>
                <w:sz w:val="24"/>
                <w:szCs w:val="24"/>
                <w:lang w:val="en-US"/>
              </w:rPr>
            </w:rPrChange>
          </w:rPr>
          <w:delText>9</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830169603">
            <w:rPr>
              <w:rFonts w:ascii="Arial" w:hAnsi="Arial" w:eastAsia="Arial" w:cs="Arial"/>
              <w:color w:val="000000" w:themeColor="text1" w:themeTint="FF" w:themeShade="FF"/>
              <w:sz w:val="24"/>
              <w:szCs w:val="24"/>
              <w:lang w:val="en-US"/>
            </w:rPr>
          </w:rPrChange>
        </w:rPr>
        <w:t xml:space="preserve"> deaths. In Brazil, official data from the Ministry of Health indicate 1</w:t>
      </w:r>
      <w:ins w:author="Usuário Convidado" w:date="2020-05-07T14:15:06.45Z" w:id="1537613559">
        <w:r w:rsidRPr="68F06163" w:rsidR="68F06163">
          <w:rPr>
            <w:rFonts w:ascii="Arial" w:hAnsi="Arial" w:eastAsia="Arial" w:cs="Arial"/>
            <w:color w:val="000000" w:themeColor="text1" w:themeTint="FF" w:themeShade="FF"/>
            <w:sz w:val="24"/>
            <w:szCs w:val="24"/>
            <w:highlight w:val="yellow"/>
            <w:lang w:val="en-US"/>
          </w:rPr>
          <w:t>2</w:t>
        </w:r>
      </w:ins>
      <w:del w:author="Usuário Convidado" w:date="2020-05-07T14:15:06.219Z" w:id="528945993">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042593008">
              <w:rPr>
                <w:rFonts w:ascii="Arial" w:hAnsi="Arial" w:eastAsia="Arial" w:cs="Arial"/>
                <w:color w:val="000000" w:themeColor="text1" w:themeTint="FF" w:themeShade="FF"/>
                <w:sz w:val="24"/>
                <w:szCs w:val="24"/>
                <w:lang w:val="en-US"/>
              </w:rPr>
            </w:rPrChange>
          </w:rPr>
          <w:delText>0</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727625289">
            <w:rPr>
              <w:rFonts w:ascii="Arial" w:hAnsi="Arial" w:eastAsia="Arial" w:cs="Arial"/>
              <w:color w:val="000000" w:themeColor="text1" w:themeTint="FF" w:themeShade="FF"/>
              <w:sz w:val="24"/>
              <w:szCs w:val="24"/>
              <w:lang w:val="en-US"/>
            </w:rPr>
          </w:rPrChange>
        </w:rPr>
        <w:t>5,2</w:t>
      </w:r>
      <w:ins w:author="Usuário Convidado" w:date="2020-05-07T14:15:10.003Z" w:id="127298666">
        <w:r w:rsidRPr="68F06163" w:rsidR="68F06163">
          <w:rPr>
            <w:rFonts w:ascii="Arial" w:hAnsi="Arial" w:eastAsia="Arial" w:cs="Arial"/>
            <w:color w:val="000000" w:themeColor="text1" w:themeTint="FF" w:themeShade="FF"/>
            <w:sz w:val="24"/>
            <w:szCs w:val="24"/>
            <w:highlight w:val="yellow"/>
            <w:lang w:val="en-US"/>
          </w:rPr>
          <w:t>18</w:t>
        </w:r>
      </w:ins>
      <w:del w:author="Usuário Convidado" w:date="2020-05-07T14:15:08.989Z" w:id="1270235115">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956692431">
              <w:rPr>
                <w:rFonts w:ascii="Arial" w:hAnsi="Arial" w:eastAsia="Arial" w:cs="Arial"/>
                <w:color w:val="000000" w:themeColor="text1" w:themeTint="FF" w:themeShade="FF"/>
                <w:sz w:val="24"/>
                <w:szCs w:val="24"/>
                <w:lang w:val="en-US"/>
              </w:rPr>
            </w:rPrChange>
          </w:rPr>
          <w:delText>2</w:delText>
        </w:r>
      </w:del>
      <w:del w:author="Usuário Convidado" w:date="2020-05-07T14:15:08.738Z" w:id="1493660156">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679019459">
              <w:rPr>
                <w:rFonts w:ascii="Arial" w:hAnsi="Arial" w:eastAsia="Arial" w:cs="Arial"/>
                <w:color w:val="000000" w:themeColor="text1" w:themeTint="FF" w:themeShade="FF"/>
                <w:sz w:val="24"/>
                <w:szCs w:val="24"/>
                <w:lang w:val="en-US"/>
              </w:rPr>
            </w:rPrChange>
          </w:rPr>
          <w:delText>2</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401931393">
            <w:rPr>
              <w:rFonts w:ascii="Arial" w:hAnsi="Arial" w:eastAsia="Arial" w:cs="Arial"/>
              <w:color w:val="000000" w:themeColor="text1" w:themeTint="FF" w:themeShade="FF"/>
              <w:sz w:val="24"/>
              <w:szCs w:val="24"/>
              <w:lang w:val="en-US"/>
            </w:rPr>
          </w:rPrChange>
        </w:rPr>
        <w:t xml:space="preserve"> infected and </w:t>
      </w:r>
      <w:ins w:author="Usuário Convidado" w:date="2020-05-07T14:14:29.598Z" w:id="1484000063">
        <w:r w:rsidRPr="68F06163" w:rsidR="68F06163">
          <w:rPr>
            <w:rFonts w:ascii="Arial" w:hAnsi="Arial" w:eastAsia="Arial" w:cs="Arial"/>
            <w:color w:val="000000" w:themeColor="text1" w:themeTint="FF" w:themeShade="FF"/>
            <w:sz w:val="24"/>
            <w:szCs w:val="24"/>
            <w:highlight w:val="yellow"/>
            <w:lang w:val="en-US"/>
          </w:rPr>
          <w:t>8</w:t>
        </w:r>
      </w:ins>
      <w:del w:author="Usuário Convidado" w:date="2020-05-07T14:14:29.437Z" w:id="1105996787">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804961446">
              <w:rPr>
                <w:rFonts w:ascii="Arial" w:hAnsi="Arial" w:eastAsia="Arial" w:cs="Arial"/>
                <w:color w:val="000000" w:themeColor="text1" w:themeTint="FF" w:themeShade="FF"/>
                <w:sz w:val="24"/>
                <w:szCs w:val="24"/>
                <w:lang w:val="en-US"/>
              </w:rPr>
            </w:rPrChange>
          </w:rPr>
          <w:delText>7</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420778983">
            <w:rPr>
              <w:rFonts w:ascii="Arial" w:hAnsi="Arial" w:eastAsia="Arial" w:cs="Arial"/>
              <w:color w:val="000000" w:themeColor="text1" w:themeTint="FF" w:themeShade="FF"/>
              <w:sz w:val="24"/>
              <w:szCs w:val="24"/>
              <w:lang w:val="en-US"/>
            </w:rPr>
          </w:rPrChange>
        </w:rPr>
        <w:t>,</w:t>
      </w:r>
      <w:ins w:author="Usuário Convidado" w:date="2020-05-07T14:14:40.223Z" w:id="905607169">
        <w:r w:rsidRPr="68F06163" w:rsidR="68F06163">
          <w:rPr>
            <w:rFonts w:ascii="Arial" w:hAnsi="Arial" w:eastAsia="Arial" w:cs="Arial"/>
            <w:color w:val="000000" w:themeColor="text1" w:themeTint="FF" w:themeShade="FF"/>
            <w:sz w:val="24"/>
            <w:szCs w:val="24"/>
            <w:highlight w:val="yellow"/>
            <w:lang w:val="en-US"/>
          </w:rPr>
          <w:t>536</w:t>
        </w:r>
      </w:ins>
      <w:del w:author="Usuário Convidado" w:date="2020-05-07T14:14:38.556Z" w:id="1279276711">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375282107">
              <w:rPr>
                <w:rFonts w:ascii="Arial" w:hAnsi="Arial" w:eastAsia="Arial" w:cs="Arial"/>
                <w:color w:val="000000" w:themeColor="text1" w:themeTint="FF" w:themeShade="FF"/>
                <w:sz w:val="24"/>
                <w:szCs w:val="24"/>
                <w:lang w:val="en-US"/>
              </w:rPr>
            </w:rPrChange>
          </w:rPr>
          <w:delText>2</w:delText>
        </w:r>
      </w:del>
      <w:del w:author="Usuário Convidado" w:date="2020-05-07T14:14:38.06Z" w:id="979803171">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958856309">
              <w:rPr>
                <w:rFonts w:ascii="Arial" w:hAnsi="Arial" w:eastAsia="Arial" w:cs="Arial"/>
                <w:color w:val="000000" w:themeColor="text1" w:themeTint="FF" w:themeShade="FF"/>
                <w:sz w:val="24"/>
                <w:szCs w:val="24"/>
                <w:lang w:val="en-US"/>
              </w:rPr>
            </w:rPrChange>
          </w:rPr>
          <w:delText>8</w:delText>
        </w:r>
      </w:del>
      <w:del w:author="Usuário Convidado" w:date="2020-05-07T14:14:37.789Z" w:id="544162548">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215656524">
              <w:rPr>
                <w:rFonts w:ascii="Arial" w:hAnsi="Arial" w:eastAsia="Arial" w:cs="Arial"/>
                <w:color w:val="000000" w:themeColor="text1" w:themeTint="FF" w:themeShade="FF"/>
                <w:sz w:val="24"/>
                <w:szCs w:val="24"/>
                <w:lang w:val="en-US"/>
              </w:rPr>
            </w:rPrChange>
          </w:rPr>
          <w:delText>8</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1995890192">
            <w:rPr>
              <w:rFonts w:ascii="Arial" w:hAnsi="Arial" w:eastAsia="Arial" w:cs="Arial"/>
              <w:color w:val="000000" w:themeColor="text1" w:themeTint="FF" w:themeShade="FF"/>
              <w:sz w:val="24"/>
              <w:szCs w:val="24"/>
              <w:lang w:val="en-US"/>
            </w:rPr>
          </w:rPrChange>
        </w:rPr>
        <w:t xml:space="preserve"> deaths by April 05, 2020, and the state of São Paulo concentrates most notifications, reaching 3</w:t>
      </w:r>
      <w:ins w:author="Usuário Convidado" w:date="2020-05-07T14:15:39.74Z" w:id="1453495236">
        <w:r w:rsidRPr="68F06163" w:rsidR="68F06163">
          <w:rPr>
            <w:rFonts w:ascii="Arial" w:hAnsi="Arial" w:eastAsia="Arial" w:cs="Arial"/>
            <w:color w:val="000000" w:themeColor="text1" w:themeTint="FF" w:themeShade="FF"/>
            <w:sz w:val="24"/>
            <w:szCs w:val="24"/>
            <w:highlight w:val="yellow"/>
            <w:lang w:val="en-US"/>
          </w:rPr>
          <w:t>7</w:t>
        </w:r>
      </w:ins>
      <w:del w:author="Usuário Convidado" w:date="2020-05-07T14:15:39.577Z" w:id="1189457736">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2027018693">
              <w:rPr>
                <w:rFonts w:ascii="Arial" w:hAnsi="Arial" w:eastAsia="Arial" w:cs="Arial"/>
                <w:color w:val="000000" w:themeColor="text1" w:themeTint="FF" w:themeShade="FF"/>
                <w:sz w:val="24"/>
                <w:szCs w:val="24"/>
                <w:lang w:val="en-US"/>
              </w:rPr>
            </w:rPrChange>
          </w:rPr>
          <w:delText>2</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1097332545">
            <w:rPr>
              <w:rFonts w:ascii="Arial" w:hAnsi="Arial" w:eastAsia="Arial" w:cs="Arial"/>
              <w:color w:val="000000" w:themeColor="text1" w:themeTint="FF" w:themeShade="FF"/>
              <w:sz w:val="24"/>
              <w:szCs w:val="24"/>
              <w:lang w:val="en-US"/>
            </w:rPr>
          </w:rPrChange>
        </w:rPr>
        <w:t>,</w:t>
      </w:r>
      <w:del w:author="Usuário Convidado" w:date="2020-05-07T14:15:47.331Z" w:id="1545097065">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906442381">
              <w:rPr>
                <w:rFonts w:ascii="Arial" w:hAnsi="Arial" w:eastAsia="Arial" w:cs="Arial"/>
                <w:color w:val="000000" w:themeColor="text1" w:themeTint="FF" w:themeShade="FF"/>
                <w:sz w:val="24"/>
                <w:szCs w:val="24"/>
                <w:lang w:val="en-US"/>
              </w:rPr>
            </w:rPrChange>
          </w:rPr>
          <w:delText>1</w:delText>
        </w:r>
      </w:del>
      <w:del w:author="Usuário Convidado" w:date="2020-05-07T14:15:47.607Z" w:id="1250473952">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915457604">
              <w:rPr>
                <w:rFonts w:ascii="Arial" w:hAnsi="Arial" w:eastAsia="Arial" w:cs="Arial"/>
                <w:color w:val="000000" w:themeColor="text1" w:themeTint="FF" w:themeShade="FF"/>
                <w:sz w:val="24"/>
                <w:szCs w:val="24"/>
                <w:lang w:val="en-US"/>
              </w:rPr>
            </w:rPrChange>
          </w:rPr>
          <w:delText>8</w:delText>
        </w:r>
      </w:del>
      <w:del w:author="Usuário Convidado" w:date="2020-05-07T14:15:47.97Z" w:id="1526633101">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768506226">
              <w:rPr>
                <w:rFonts w:ascii="Arial" w:hAnsi="Arial" w:eastAsia="Arial" w:cs="Arial"/>
                <w:color w:val="000000" w:themeColor="text1" w:themeTint="FF" w:themeShade="FF"/>
                <w:sz w:val="24"/>
                <w:szCs w:val="24"/>
                <w:lang w:val="en-US"/>
              </w:rPr>
            </w:rPrChange>
          </w:rPr>
          <w:delText>7</w:delText>
        </w:r>
      </w:del>
      <w:ins w:author="Usuário Convidado" w:date="2020-05-07T14:15:50.238Z" w:id="1803050393">
        <w:r w:rsidRPr="68F06163" w:rsidR="68F06163">
          <w:rPr>
            <w:rFonts w:ascii="Arial" w:hAnsi="Arial" w:eastAsia="Arial" w:cs="Arial"/>
            <w:color w:val="000000" w:themeColor="text1" w:themeTint="FF" w:themeShade="FF"/>
            <w:sz w:val="24"/>
            <w:szCs w:val="24"/>
            <w:highlight w:val="yellow"/>
            <w:lang w:val="en-US"/>
          </w:rPr>
          <w:t>853</w:t>
        </w:r>
      </w:ins>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121578807">
            <w:rPr>
              <w:rFonts w:ascii="Arial" w:hAnsi="Arial" w:eastAsia="Arial" w:cs="Arial"/>
              <w:color w:val="000000" w:themeColor="text1" w:themeTint="FF" w:themeShade="FF"/>
              <w:sz w:val="24"/>
              <w:szCs w:val="24"/>
              <w:lang w:val="en-US"/>
            </w:rPr>
          </w:rPrChange>
        </w:rPr>
        <w:t xml:space="preserve"> cases and </w:t>
      </w:r>
      <w:ins w:author="Usuário Convidado" w:date="2020-05-07T14:15:57.765Z" w:id="1098320194">
        <w:r w:rsidRPr="68F06163" w:rsidR="68F06163">
          <w:rPr>
            <w:rFonts w:ascii="Arial" w:hAnsi="Arial" w:eastAsia="Arial" w:cs="Arial"/>
            <w:color w:val="000000" w:themeColor="text1" w:themeTint="FF" w:themeShade="FF"/>
            <w:sz w:val="24"/>
            <w:szCs w:val="24"/>
            <w:highlight w:val="yellow"/>
            <w:lang w:val="en-US"/>
          </w:rPr>
          <w:t>3</w:t>
        </w:r>
      </w:ins>
      <w:del w:author="Usuário Convidado" w:date="2020-05-07T14:15:57.567Z" w:id="1576013002">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2017033291">
              <w:rPr>
                <w:rFonts w:ascii="Arial" w:hAnsi="Arial" w:eastAsia="Arial" w:cs="Arial"/>
                <w:color w:val="000000" w:themeColor="text1" w:themeTint="FF" w:themeShade="FF"/>
                <w:sz w:val="24"/>
                <w:szCs w:val="24"/>
                <w:lang w:val="en-US"/>
              </w:rPr>
            </w:rPrChange>
          </w:rPr>
          <w:delText>2</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224275820">
            <w:rPr>
              <w:rFonts w:ascii="Arial" w:hAnsi="Arial" w:eastAsia="Arial" w:cs="Arial"/>
              <w:color w:val="000000" w:themeColor="text1" w:themeTint="FF" w:themeShade="FF"/>
              <w:sz w:val="24"/>
              <w:szCs w:val="24"/>
              <w:lang w:val="en-US"/>
            </w:rPr>
          </w:rPrChange>
        </w:rPr>
        <w:t>,</w:t>
      </w:r>
      <w:ins w:author="Usuário Convidado" w:date="2020-05-07T14:16:04.577Z" w:id="36153823">
        <w:r w:rsidRPr="68F06163" w:rsidR="68F06163">
          <w:rPr>
            <w:rFonts w:ascii="Arial" w:hAnsi="Arial" w:eastAsia="Arial" w:cs="Arial"/>
            <w:color w:val="000000" w:themeColor="text1" w:themeTint="FF" w:themeShade="FF"/>
            <w:sz w:val="24"/>
            <w:szCs w:val="24"/>
            <w:highlight w:val="yellow"/>
            <w:lang w:val="en-US"/>
          </w:rPr>
          <w:t>045</w:t>
        </w:r>
      </w:ins>
      <w:del w:author="Usuário Convidado" w:date="2020-05-07T14:16:05.296Z" w:id="1158718016">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299738379">
              <w:rPr>
                <w:rFonts w:ascii="Arial" w:hAnsi="Arial" w:eastAsia="Arial" w:cs="Arial"/>
                <w:color w:val="000000" w:themeColor="text1" w:themeTint="FF" w:themeShade="FF"/>
                <w:sz w:val="24"/>
                <w:szCs w:val="24"/>
                <w:lang w:val="en-US"/>
              </w:rPr>
            </w:rPrChange>
          </w:rPr>
          <w:delText>6</w:delText>
        </w:r>
      </w:del>
      <w:del w:author="Usuário Convidado" w:date="2020-05-07T14:16:05.603Z" w:id="859766408">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567472993">
              <w:rPr>
                <w:rFonts w:ascii="Arial" w:hAnsi="Arial" w:eastAsia="Arial" w:cs="Arial"/>
                <w:color w:val="000000" w:themeColor="text1" w:themeTint="FF" w:themeShade="FF"/>
                <w:sz w:val="24"/>
                <w:szCs w:val="24"/>
                <w:lang w:val="en-US"/>
              </w:rPr>
            </w:rPrChange>
          </w:rPr>
          <w:delText>5</w:delText>
        </w:r>
      </w:del>
      <w:del w:author="Usuário Convidado" w:date="2020-05-07T14:16:05.838Z" w:id="1657416549">
        <w:r w:rsidRPr="68F06163" w:rsidDel="68F06163">
          <w:rPr>
            <w:rFonts w:ascii="Arial" w:hAnsi="Arial" w:eastAsia="Arial" w:cs="Arial"/>
            <w:color w:val="000000" w:themeColor="text1" w:themeTint="FF" w:themeShade="FF"/>
            <w:sz w:val="24"/>
            <w:szCs w:val="24"/>
            <w:highlight w:val="yellow"/>
            <w:lang w:val="en-US"/>
            <w:rPrChange w:author="Guilherme Silveira" w:date="2020-05-07T09:52:00Z" w:id="1614788418">
              <w:rPr>
                <w:rFonts w:ascii="Arial" w:hAnsi="Arial" w:eastAsia="Arial" w:cs="Arial"/>
                <w:color w:val="000000" w:themeColor="text1" w:themeTint="FF" w:themeShade="FF"/>
                <w:sz w:val="24"/>
                <w:szCs w:val="24"/>
                <w:lang w:val="en-US"/>
              </w:rPr>
            </w:rPrChange>
          </w:rPr>
          <w:delText>4</w:delText>
        </w:r>
      </w:del>
      <w:r w:rsidRPr="68F06163" w:rsidR="68F06163">
        <w:rPr>
          <w:rFonts w:ascii="Arial" w:hAnsi="Arial" w:eastAsia="Arial" w:cs="Arial"/>
          <w:color w:val="000000" w:themeColor="text1" w:themeTint="FF" w:themeShade="FF"/>
          <w:sz w:val="24"/>
          <w:szCs w:val="24"/>
          <w:highlight w:val="yellow"/>
          <w:lang w:val="en-US"/>
          <w:rPrChange w:author="Guilherme Silveira" w:date="2020-05-07T09:52:00Z" w:id="628180679">
            <w:rPr>
              <w:rFonts w:ascii="Arial" w:hAnsi="Arial" w:eastAsia="Arial" w:cs="Arial"/>
              <w:color w:val="000000" w:themeColor="text1" w:themeTint="FF" w:themeShade="FF"/>
              <w:sz w:val="24"/>
              <w:szCs w:val="24"/>
              <w:lang w:val="en-US"/>
            </w:rPr>
          </w:rPrChange>
        </w:rPr>
        <w:t xml:space="preserve"> deaths.</w:t>
      </w:r>
      <w:r w:rsidRPr="68F06163" w:rsidR="68F06163">
        <w:rPr>
          <w:rFonts w:ascii="Arial" w:hAnsi="Arial" w:eastAsia="Arial" w:cs="Arial"/>
          <w:color w:val="000000" w:themeColor="text1" w:themeTint="FF" w:themeShade="FF"/>
          <w:sz w:val="24"/>
          <w:szCs w:val="24"/>
          <w:lang w:val="en-US"/>
        </w:rPr>
        <w:t xml:space="preserve"> Also, according to the national perspective of the disease, the states of Amazonas, Amapá, Distrito Federal, Ceará, São Paulo, Rio de Janeiro and Roraima </w:t>
      </w:r>
      <w:ins w:author="Guilherme Silveira" w:date="2020-05-07T09:52:00Z" w:id="641571295">
        <w:r w:rsidRPr="68F06163" w:rsidR="68F06163">
          <w:rPr>
            <w:rFonts w:ascii="Arial" w:hAnsi="Arial" w:eastAsia="Arial" w:cs="Arial"/>
            <w:color w:val="000000" w:themeColor="text1" w:themeTint="FF" w:themeShade="FF"/>
            <w:sz w:val="24"/>
            <w:szCs w:val="24"/>
            <w:lang w:val="en-US"/>
          </w:rPr>
          <w:t xml:space="preserve">have been declared </w:t>
        </w:r>
        <w:r w:rsidRPr="68F06163" w:rsidR="68F06163">
          <w:rPr>
            <w:rFonts w:ascii="Arial" w:hAnsi="Arial" w:eastAsia="Arial" w:cs="Arial"/>
            <w:color w:val="000000" w:themeColor="text1" w:themeTint="FF" w:themeShade="FF"/>
            <w:sz w:val="24"/>
            <w:szCs w:val="24"/>
            <w:lang w:val="en-US"/>
          </w:rPr>
          <w:t>state of emergency</w:t>
        </w:r>
      </w:ins>
      <w:commentRangeStart w:id="56"/>
      <w:del w:author="Guilherme Silveira" w:date="2020-05-07T09:52:00Z" w:id="355079302">
        <w:r w:rsidRPr="68F06163" w:rsidDel="68F06163">
          <w:rPr>
            <w:rFonts w:ascii="Arial" w:hAnsi="Arial" w:eastAsia="Arial" w:cs="Arial"/>
            <w:color w:val="000000" w:themeColor="text1" w:themeTint="FF" w:themeShade="FF"/>
            <w:sz w:val="24"/>
            <w:szCs w:val="24"/>
            <w:lang w:val="en-US"/>
          </w:rPr>
          <w:delText>are the states of emergency</w:delText>
        </w:r>
      </w:del>
      <w:commentRangeEnd w:id="56"/>
      <w:r>
        <w:rPr>
          <w:rStyle w:val="CommentReference"/>
        </w:rPr>
        <w:commentReference w:id="56"/>
      </w:r>
      <w:r w:rsidRPr="68F06163" w:rsidR="68F06163">
        <w:rPr>
          <w:rFonts w:ascii="Arial" w:hAnsi="Arial" w:eastAsia="Arial" w:cs="Arial"/>
          <w:color w:val="000000" w:themeColor="text1" w:themeTint="FF" w:themeShade="FF"/>
          <w:sz w:val="24"/>
          <w:szCs w:val="24"/>
          <w:lang w:val="en-US"/>
        </w:rPr>
        <w:t>, that is, they need to redouble care in relation to disease prevention because they are 50% above the national incidence (Ministry of Health, 2020).</w:t>
      </w:r>
    </w:p>
    <w:p w:rsidRPr="004B3E7B" w:rsidR="004B3E7B" w:rsidP="68F06163" w:rsidRDefault="00FD513F" w14:paraId="1753B2E8" w14:textId="54F6C1C2">
      <w:pPr>
        <w:pStyle w:val="Normal"/>
        <w:spacing w:after="0" w:line="360" w:lineRule="auto"/>
        <w:ind w:firstLine="708"/>
        <w:jc w:val="both"/>
        <w:rPr>
          <w:rFonts w:ascii="Arial" w:hAnsi="Arial" w:eastAsia="Arial" w:cs="Arial"/>
          <w:color w:val="000000" w:themeColor="text1"/>
          <w:sz w:val="24"/>
          <w:szCs w:val="24"/>
          <w:lang w:val="en-US"/>
        </w:rPr>
      </w:pPr>
      <w:r w:rsidRPr="68F06163" w:rsidR="68F06163">
        <w:rPr>
          <w:rFonts w:ascii="Arial" w:hAnsi="Arial" w:eastAsia="Arial" w:cs="Arial"/>
          <w:color w:val="000000" w:themeColor="text1" w:themeTint="FF" w:themeShade="FF"/>
          <w:sz w:val="24"/>
          <w:szCs w:val="24"/>
          <w:lang w:val="en-US"/>
        </w:rPr>
        <w:t>Previous study has shown that measures of conduct and social distance alone may not be sufficient to prevent the spread of COVID-19 and the overall impact of this viral infection is of great concern (Sohrabi et al., 2020). It is also noteworthy that additional research is needed to help define the exact rates and mechanisms of transmission from person-to-person, as well as the knowledge of additional factors that can guide containment actions. However, it is notorious that knowing and understanding social dynamics is of paramount importance to control the spread of the new coronavirus or any other pandemic.</w:t>
      </w:r>
      <w:commentRangeStart w:id="548542253"/>
      <w:r w:rsidRPr="68F06163" w:rsidR="68F06163">
        <w:rPr>
          <w:rFonts w:ascii="Arial" w:hAnsi="Arial" w:eastAsia="Arial" w:cs="Arial"/>
          <w:color w:val="000000" w:themeColor="text1" w:themeTint="FF" w:themeShade="FF"/>
          <w:sz w:val="24"/>
          <w:szCs w:val="24"/>
          <w:lang w:val="en-US"/>
        </w:rPr>
        <w:t xml:space="preserve"> </w:t>
      </w:r>
      <w:ins w:author="Usuário Convidado" w:date="2020-05-07T14:33:23.272Z" w:id="1903626162">
        <w:r w:rsidRPr="68F06163" w:rsidR="68F06163">
          <w:rPr>
            <w:rFonts w:ascii="Arial" w:hAnsi="Arial" w:eastAsia="Arial" w:cs="Arial"/>
            <w:color w:val="000000" w:themeColor="text1" w:themeTint="FF" w:themeShade="FF"/>
            <w:sz w:val="24"/>
            <w:szCs w:val="24"/>
            <w:lang w:val="en-US"/>
          </w:rPr>
          <w:t>Understand epidemics without covering the speed of population displacement is impossible. Once the speed of control measures implemented is essential for surveillance of communicable diseases. (</w:t>
        </w:r>
        <w:r w:rsidRPr="68F06163" w:rsidR="68F06163">
          <w:rPr>
            <w:rFonts w:ascii="Arial" w:hAnsi="Arial" w:eastAsia="Arial" w:cs="Arial"/>
            <w:color w:val="000000" w:themeColor="text1" w:themeTint="FF" w:themeShade="FF"/>
            <w:sz w:val="24"/>
            <w:szCs w:val="24"/>
            <w:lang w:val="en-US"/>
          </w:rPr>
          <w:t>Magalhães</w:t>
        </w:r>
        <w:r w:rsidRPr="68F06163" w:rsidR="68F06163">
          <w:rPr>
            <w:rFonts w:ascii="Arial" w:hAnsi="Arial" w:eastAsia="Arial" w:cs="Arial"/>
            <w:color w:val="000000" w:themeColor="text1" w:themeTint="FF" w:themeShade="FF"/>
            <w:sz w:val="24"/>
            <w:szCs w:val="24"/>
            <w:lang w:val="en-US"/>
          </w:rPr>
          <w:t xml:space="preserve"> &amp;Machado, 2014)</w:t>
        </w:r>
      </w:ins>
      <w:commentRangeEnd w:id="548542253"/>
      <w:r>
        <w:rPr>
          <w:rStyle w:val="CommentReference"/>
        </w:rPr>
        <w:commentReference w:id="548542253"/>
      </w:r>
      <w:del w:author="Usuário Convidado" w:date="2020-05-07T14:25:33.689Z" w:id="297976423">
        <w:r w:rsidRPr="68F06163" w:rsidDel="68F06163">
          <w:rPr>
            <w:rFonts w:ascii="Arial" w:hAnsi="Arial" w:eastAsia="Arial" w:cs="Arial"/>
            <w:color w:val="000000" w:themeColor="text1" w:themeTint="FF" w:themeShade="FF"/>
            <w:sz w:val="24"/>
            <w:szCs w:val="24"/>
            <w:lang w:val="en-US"/>
          </w:rPr>
          <w:delText xml:space="preserve">According to </w:delText>
        </w:r>
      </w:del>
      <w:commentRangeStart w:id="58"/>
      <w:del w:author="Usuário Convidado" w:date="2020-05-07T14:33:18.873Z" w:id="526890057">
        <w:r w:rsidRPr="68F06163" w:rsidDel="68F06163">
          <w:rPr>
            <w:rFonts w:ascii="Arial" w:hAnsi="Arial" w:eastAsia="Arial" w:cs="Arial"/>
            <w:color w:val="000000" w:themeColor="text1" w:themeTint="FF" w:themeShade="FF"/>
            <w:sz w:val="24"/>
            <w:szCs w:val="24"/>
            <w:lang w:val="en-US"/>
          </w:rPr>
          <w:delText xml:space="preserve">Suellen Silva Araújo </w:delText>
        </w:r>
      </w:del>
      <w:del w:author="Usuário Convidado" w:date="2020-05-07T14:25:33.689Z" w:id="1518598448">
        <w:r w:rsidRPr="68F06163" w:rsidDel="68F06163">
          <w:rPr>
            <w:rFonts w:ascii="Arial" w:hAnsi="Arial" w:eastAsia="Arial" w:cs="Arial"/>
            <w:color w:val="000000" w:themeColor="text1" w:themeTint="FF" w:themeShade="FF"/>
            <w:sz w:val="24"/>
            <w:szCs w:val="24"/>
            <w:lang w:val="en-US"/>
          </w:rPr>
          <w:delText>Magalhães</w:delText>
        </w:r>
      </w:del>
      <w:del w:author="Usuário Convidado" w:date="2020-05-07T14:33:18.873Z" w:id="329378993">
        <w:r w:rsidRPr="68F06163" w:rsidDel="68F06163">
          <w:rPr>
            <w:rFonts w:ascii="Arial" w:hAnsi="Arial" w:eastAsia="Arial" w:cs="Arial"/>
            <w:color w:val="000000" w:themeColor="text1" w:themeTint="FF" w:themeShade="FF"/>
            <w:sz w:val="24"/>
            <w:szCs w:val="24"/>
            <w:lang w:val="en-US"/>
          </w:rPr>
          <w:delText xml:space="preserve"> and Carla Jorge Machado</w:delText>
        </w:r>
      </w:del>
      <w:del w:author="Usuário Convidado" w:date="2020-05-07T14:25:33.689Z" w:id="379369671">
        <w:r w:rsidRPr="68F06163" w:rsidDel="68F06163">
          <w:rPr>
            <w:rFonts w:ascii="Arial" w:hAnsi="Arial" w:eastAsia="Arial" w:cs="Arial"/>
            <w:color w:val="000000" w:themeColor="text1" w:themeTint="FF" w:themeShade="FF"/>
            <w:sz w:val="24"/>
            <w:szCs w:val="24"/>
            <w:lang w:val="en-US"/>
          </w:rPr>
          <w:delText xml:space="preserve"> </w:delText>
        </w:r>
      </w:del>
      <w:commentRangeEnd w:id="58"/>
      <w:r>
        <w:rPr>
          <w:rStyle w:val="CommentReference"/>
        </w:rPr>
        <w:commentReference w:id="58"/>
      </w:r>
      <w:del w:author="Usuário Convidado" w:date="2020-05-07T14:25:33.689Z" w:id="1594505200">
        <w:r w:rsidRPr="68F06163" w:rsidDel="68F06163">
          <w:rPr>
            <w:rFonts w:ascii="Arial" w:hAnsi="Arial" w:eastAsia="Arial" w:cs="Arial"/>
            <w:color w:val="000000" w:themeColor="text1" w:themeTint="FF" w:themeShade="FF"/>
            <w:sz w:val="24"/>
            <w:szCs w:val="24"/>
            <w:lang w:val="en-US"/>
          </w:rPr>
          <w:delText>"</w:delText>
        </w:r>
      </w:del>
      <w:del w:author="Usuário Convidado" w:date="2020-05-07T14:33:18.873Z" w:id="1685684080">
        <w:r w:rsidRPr="68F06163" w:rsidDel="68F06163">
          <w:rPr>
            <w:rFonts w:ascii="Arial" w:hAnsi="Arial" w:eastAsia="Arial" w:cs="Arial"/>
            <w:color w:val="000000" w:themeColor="text1" w:themeTint="FF" w:themeShade="FF"/>
            <w:sz w:val="24"/>
            <w:szCs w:val="24"/>
            <w:lang w:val="en-US"/>
          </w:rPr>
          <w:delText xml:space="preserve">It is no longer possible to </w:delText>
        </w:r>
        <w:r w:rsidRPr="68F06163" w:rsidDel="68F06163">
          <w:rPr>
            <w:rFonts w:ascii="Arial" w:hAnsi="Arial" w:eastAsia="Arial" w:cs="Arial"/>
            <w:color w:val="000000" w:themeColor="text1" w:themeTint="FF" w:themeShade="FF"/>
            <w:sz w:val="24"/>
            <w:szCs w:val="24"/>
            <w:lang w:val="en-US"/>
          </w:rPr>
          <w:delText>understand epidemics without covering the speed of population displacement</w:delText>
        </w:r>
        <w:r w:rsidRPr="68F06163" w:rsidDel="68F06163">
          <w:rPr>
            <w:rFonts w:ascii="Arial" w:hAnsi="Arial" w:eastAsia="Arial" w:cs="Arial"/>
            <w:color w:val="000000" w:themeColor="text1" w:themeTint="FF" w:themeShade="FF"/>
            <w:sz w:val="24"/>
            <w:szCs w:val="24"/>
            <w:lang w:val="en-US"/>
          </w:rPr>
          <w:delText>,</w:delText>
        </w:r>
        <w:r w:rsidRPr="68F06163" w:rsidDel="68F06163">
          <w:rPr>
            <w:rFonts w:ascii="Arial" w:hAnsi="Arial" w:eastAsia="Arial" w:cs="Arial"/>
            <w:color w:val="000000" w:themeColor="text1" w:themeTint="FF" w:themeShade="FF"/>
            <w:sz w:val="24"/>
            <w:szCs w:val="24"/>
            <w:lang w:val="en-US"/>
          </w:rPr>
          <w:delText xml:space="preserve"> which should be taken into account in the speed of control measures implemented, that is, in the surveillance of communicable diseases</w:delText>
        </w:r>
      </w:del>
      <w:del w:author="Usuário Convidado" w:date="2020-05-07T14:25:42.157Z" w:id="464422890">
        <w:r w:rsidRPr="68F06163" w:rsidDel="68F06163">
          <w:rPr>
            <w:rFonts w:ascii="Arial" w:hAnsi="Arial" w:eastAsia="Arial" w:cs="Arial"/>
            <w:color w:val="000000" w:themeColor="text1" w:themeTint="FF" w:themeShade="FF"/>
            <w:sz w:val="24"/>
            <w:szCs w:val="24"/>
            <w:lang w:val="en-US"/>
          </w:rPr>
          <w:delText>."</w:delText>
        </w:r>
      </w:del>
      <w:del w:author="Usuário Convidado" w:date="2020-05-07T14:33:18.873Z" w:id="1532963072">
        <w:r w:rsidRPr="68F06163" w:rsidDel="68F06163">
          <w:rPr>
            <w:rFonts w:ascii="Arial" w:hAnsi="Arial" w:eastAsia="Arial" w:cs="Arial"/>
            <w:color w:val="000000" w:themeColor="text1" w:themeTint="FF" w:themeShade="FF"/>
            <w:sz w:val="24"/>
            <w:szCs w:val="24"/>
            <w:lang w:val="en-US"/>
          </w:rPr>
          <w:delText xml:space="preserve"> </w:delText>
        </w:r>
      </w:del>
      <w:del w:author="Usuário Convidado" w:date="2020-05-07T14:33:33.495Z" w:id="1484005258">
        <w:r w:rsidRPr="68F06163" w:rsidDel="68F06163">
          <w:rPr>
            <w:rFonts w:ascii="Arial" w:hAnsi="Arial" w:eastAsia="Arial" w:cs="Arial"/>
            <w:color w:val="000000" w:themeColor="text1" w:themeTint="FF" w:themeShade="FF"/>
            <w:sz w:val="24"/>
            <w:szCs w:val="24"/>
            <w:lang w:val="en-US"/>
          </w:rPr>
          <w:delText>(2011),</w:delText>
        </w:r>
      </w:del>
      <w:ins w:author="Usuário Convidado" w:date="2020-05-07T14:33:36.3Z" w:id="315779368">
        <w:r w:rsidRPr="68F06163" w:rsidR="68F06163">
          <w:rPr>
            <w:rFonts w:ascii="Arial" w:hAnsi="Arial" w:eastAsia="Arial" w:cs="Arial"/>
            <w:color w:val="000000" w:themeColor="text1" w:themeTint="FF" w:themeShade="FF"/>
            <w:sz w:val="24"/>
            <w:szCs w:val="24"/>
            <w:lang w:val="en-US"/>
          </w:rPr>
          <w:t>.</w:t>
        </w:r>
      </w:ins>
      <w:del w:author="Usuário Convidado" w:date="2020-05-07T14:33:33.495Z" w:id="1701125738">
        <w:r w:rsidRPr="68F06163" w:rsidDel="68F06163">
          <w:rPr>
            <w:rFonts w:ascii="Arial" w:hAnsi="Arial" w:eastAsia="Arial" w:cs="Arial"/>
            <w:color w:val="000000" w:themeColor="text1" w:themeTint="FF" w:themeShade="FF"/>
            <w:sz w:val="24"/>
            <w:szCs w:val="24"/>
            <w:lang w:val="en-US"/>
          </w:rPr>
          <w:delText xml:space="preserve"> a</w:delText>
        </w:r>
      </w:del>
      <w:ins w:author="Usuário Convidado" w:date="2020-05-07T14:33:39.698Z" w:id="2046930881">
        <w:r w:rsidRPr="68F06163" w:rsidR="68F06163">
          <w:rPr>
            <w:rFonts w:ascii="Arial" w:hAnsi="Arial" w:eastAsia="Arial" w:cs="Arial"/>
            <w:color w:val="000000" w:themeColor="text1" w:themeTint="FF" w:themeShade="FF"/>
            <w:sz w:val="24"/>
            <w:szCs w:val="24"/>
            <w:lang w:val="en-US"/>
          </w:rPr>
          <w:t>A</w:t>
        </w:r>
      </w:ins>
      <w:r w:rsidRPr="68F06163" w:rsidR="68F06163">
        <w:rPr>
          <w:rFonts w:ascii="Arial" w:hAnsi="Arial" w:eastAsia="Arial" w:cs="Arial"/>
          <w:color w:val="000000" w:themeColor="text1" w:themeTint="FF" w:themeShade="FF"/>
          <w:sz w:val="24"/>
          <w:szCs w:val="24"/>
          <w:lang w:val="en-US"/>
        </w:rPr>
        <w:t xml:space="preserve">n idea reinforced by Stefan Cunha  </w:t>
      </w:r>
      <w:proofErr w:type="spellStart"/>
      <w:r w:rsidRPr="68F06163" w:rsidR="68F06163">
        <w:rPr>
          <w:rFonts w:ascii="Arial" w:hAnsi="Arial" w:eastAsia="Arial" w:cs="Arial"/>
          <w:color w:val="000000" w:themeColor="text1" w:themeTint="FF" w:themeShade="FF"/>
          <w:sz w:val="24"/>
          <w:szCs w:val="24"/>
          <w:lang w:val="en-US"/>
        </w:rPr>
        <w:t>Ujvari</w:t>
      </w:r>
      <w:proofErr w:type="spellEnd"/>
      <w:r w:rsidRPr="68F06163" w:rsidR="68F06163">
        <w:rPr>
          <w:rFonts w:ascii="Arial" w:hAnsi="Arial" w:eastAsia="Arial" w:cs="Arial"/>
          <w:color w:val="000000" w:themeColor="text1" w:themeTint="FF" w:themeShade="FF"/>
          <w:sz w:val="24"/>
          <w:szCs w:val="24"/>
          <w:lang w:val="en-US"/>
        </w:rPr>
        <w:t xml:space="preserve"> in the book of his own Pandemics: Humanity at Risk,</w:t>
      </w:r>
      <w:ins w:author="Daisy Maria Strottmann" w:date="2020-05-06T19:00:00Z" w:id="368389626">
        <w:r w:rsidRPr="68F06163" w:rsidR="68F06163">
          <w:rPr>
            <w:rFonts w:ascii="Arial" w:hAnsi="Arial" w:eastAsia="Arial" w:cs="Arial"/>
            <w:color w:val="000000" w:themeColor="text1" w:themeTint="FF" w:themeShade="FF"/>
            <w:sz w:val="24"/>
            <w:szCs w:val="24"/>
            <w:lang w:val="en-US"/>
          </w:rPr>
          <w:t xml:space="preserve"> </w:t>
        </w:r>
      </w:ins>
      <w:r w:rsidRPr="68F06163" w:rsidR="68F06163">
        <w:rPr>
          <w:rFonts w:ascii="Arial" w:hAnsi="Arial" w:eastAsia="Arial" w:cs="Arial"/>
          <w:color w:val="000000" w:themeColor="text1" w:themeTint="FF" w:themeShade="FF"/>
          <w:sz w:val="24"/>
          <w:szCs w:val="24"/>
          <w:lang w:val="en-US"/>
        </w:rPr>
        <w:t>where the author indicates that "The mobility of people and animals favors the spread of viruses and potentiates their mutations, giving rise to new viruses." When transmission is geographically anticipated, estimates of the main parameters serve to inform decision makers around the world about what measures should be applied, considering a series of data from transmission areas (LIPSITCH et al., 2011). The internal and external logistic and transitory movements, as well as several other socioeconomic factors, can contribute not only to the understanding of the spread of the virus, but also to assist in surveillance measures and competent decision-making to regional health systems, where such analysis can (and should) work to reduce the exponential curve of increase of cases. Like any other, the COVID-19 pandemic requires rigorous surveillance and continuous monitoring to accurately track and predict possible adaptations, evolution, transmissibility, and pathogenicity of the host (Sohrabi et al., 2020). Different approaches are being used to better understand the transmission dynamics of SARS-CoV-2 to apply pandemic prevention and control measures. In this context, the present study aims to contribute to the decision-making process from exploratory data analysis (AED) and predictive computational model of cases in Brazilian municipalities, seeking correlations between confirmed cases and mortality with demographic data and municipal human resources, by the economic development index (MHDI), thus expanding the possibilities of decision-making at the micro and macroregional levels.</w:t>
      </w:r>
    </w:p>
    <w:p w:rsidRPr="00406A2B" w:rsidR="00E76E36" w:rsidP="004B3E7B" w:rsidRDefault="00E76E36" w14:paraId="08BEBB93" w14:textId="182EBB1D">
      <w:pPr>
        <w:spacing w:after="0" w:line="360" w:lineRule="auto"/>
        <w:jc w:val="both"/>
        <w:rPr>
          <w:rFonts w:ascii="Arial" w:hAnsi="Arial" w:cs="Arial"/>
          <w:sz w:val="24"/>
          <w:szCs w:val="24"/>
          <w:lang w:val="en-US"/>
        </w:rPr>
      </w:pPr>
    </w:p>
    <w:p w:rsidR="00E76E36" w:rsidP="004B3E7B" w:rsidRDefault="00CE0D90" w14:paraId="53CD10AA" w14:textId="28AF6E75">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Pr="00406A2B" w:rsidR="31FCFF78">
        <w:rPr>
          <w:rFonts w:ascii="Arial" w:hAnsi="Arial" w:cs="Arial"/>
          <w:sz w:val="24"/>
          <w:szCs w:val="24"/>
          <w:lang w:val="en-US"/>
        </w:rPr>
        <w:t>:</w:t>
      </w:r>
    </w:p>
    <w:p w:rsidRPr="00406A2B" w:rsidR="00CE0D90" w:rsidP="004B3E7B" w:rsidRDefault="00CE0D90" w14:paraId="075266FE" w14:textId="77777777">
      <w:pPr>
        <w:spacing w:after="0" w:line="360" w:lineRule="auto"/>
        <w:jc w:val="both"/>
        <w:rPr>
          <w:rFonts w:ascii="Arial" w:hAnsi="Arial" w:cs="Arial"/>
          <w:sz w:val="24"/>
          <w:szCs w:val="24"/>
          <w:lang w:val="en-US"/>
        </w:rPr>
      </w:pPr>
    </w:p>
    <w:p w:rsidRPr="008351AD" w:rsidR="2B281E21" w:rsidP="004B3E7B" w:rsidRDefault="009B35BC" w14:paraId="4CC9E40C" w14:textId="51852597">
      <w:pPr>
        <w:spacing w:after="0" w:line="360" w:lineRule="auto"/>
        <w:ind w:firstLine="708"/>
        <w:jc w:val="both"/>
        <w:rPr>
          <w:rFonts w:ascii="Arial" w:hAnsi="Arial" w:eastAsia="Arial" w:cs="Arial"/>
          <w:color w:val="000000" w:themeColor="text1"/>
          <w:sz w:val="24"/>
          <w:szCs w:val="24"/>
          <w:lang w:val="en-US"/>
        </w:rPr>
      </w:pPr>
      <w:r w:rsidRPr="008351AD">
        <w:rPr>
          <w:rFonts w:ascii="Arial" w:hAnsi="Arial" w:eastAsia="Arial" w:cs="Arial"/>
          <w:color w:val="000000" w:themeColor="text1"/>
          <w:sz w:val="24"/>
          <w:szCs w:val="24"/>
          <w:lang w:val="en-US"/>
        </w:rPr>
        <w:t xml:space="preserve">In the present work, the concept of Ecological Study was used, this method of epidemiological study helps us to understand how there is a </w:t>
      </w:r>
      <w:r w:rsidR="00705550">
        <w:rPr>
          <w:rFonts w:ascii="Arial" w:hAnsi="Arial" w:eastAsia="Arial" w:cs="Arial"/>
          <w:color w:val="000000" w:themeColor="text1"/>
          <w:sz w:val="24"/>
          <w:szCs w:val="24"/>
          <w:lang w:val="en-US"/>
        </w:rPr>
        <w:t>relation</w:t>
      </w:r>
      <w:r w:rsidRPr="008351AD">
        <w:rPr>
          <w:rFonts w:ascii="Arial" w:hAnsi="Arial" w:eastAsia="Arial" w:cs="Arial"/>
          <w:color w:val="000000" w:themeColor="text1"/>
          <w:sz w:val="24"/>
          <w:szCs w:val="24"/>
          <w:lang w:val="en-US"/>
        </w:rPr>
        <w:t xml:space="preserve"> between </w:t>
      </w:r>
      <w:r w:rsidRPr="00FF38D4" w:rsidR="00FF38D4">
        <w:rPr>
          <w:rFonts w:ascii="Arial" w:hAnsi="Arial" w:eastAsia="Arial" w:cs="Arial"/>
          <w:color w:val="000000" w:themeColor="text1"/>
          <w:sz w:val="24"/>
          <w:szCs w:val="24"/>
          <w:lang w:val="en-US"/>
        </w:rPr>
        <w:t>characteristics of the municipalities</w:t>
      </w:r>
      <w:r w:rsidR="00FF38D4">
        <w:rPr>
          <w:rFonts w:ascii="Arial" w:hAnsi="Arial" w:eastAsia="Arial" w:cs="Arial"/>
          <w:color w:val="000000" w:themeColor="text1"/>
          <w:sz w:val="24"/>
          <w:szCs w:val="24"/>
          <w:lang w:val="en-US"/>
        </w:rPr>
        <w:t xml:space="preserve"> in Brazil</w:t>
      </w:r>
      <w:r w:rsidRPr="008351AD">
        <w:rPr>
          <w:rFonts w:ascii="Arial" w:hAnsi="Arial" w:eastAsia="Arial" w:cs="Arial"/>
          <w:color w:val="000000" w:themeColor="text1"/>
          <w:sz w:val="24"/>
          <w:szCs w:val="24"/>
          <w:lang w:val="en-US"/>
        </w:rPr>
        <w:t xml:space="preserve"> and the COVID-19 contamination </w:t>
      </w:r>
      <w:r w:rsidR="009A11B9">
        <w:rPr>
          <w:rFonts w:ascii="Arial" w:hAnsi="Arial" w:eastAsia="Arial" w:cs="Arial"/>
          <w:color w:val="000000" w:themeColor="text1"/>
          <w:sz w:val="24"/>
          <w:szCs w:val="24"/>
          <w:lang w:val="en-US"/>
        </w:rPr>
        <w:t xml:space="preserve">and death </w:t>
      </w:r>
      <w:r w:rsidRPr="008351AD">
        <w:rPr>
          <w:rFonts w:ascii="Arial" w:hAnsi="Arial" w:eastAsia="Arial" w:cs="Arial"/>
          <w:color w:val="000000" w:themeColor="text1"/>
          <w:sz w:val="24"/>
          <w:szCs w:val="24"/>
          <w:lang w:val="en-US"/>
        </w:rPr>
        <w:t xml:space="preserve">rate. Considering the </w:t>
      </w:r>
      <w:r w:rsidR="009A11B9">
        <w:rPr>
          <w:rFonts w:ascii="Arial" w:hAnsi="Arial" w:eastAsia="Arial" w:cs="Arial"/>
          <w:color w:val="000000" w:themeColor="text1"/>
          <w:sz w:val="24"/>
          <w:szCs w:val="24"/>
          <w:lang w:val="en-US"/>
        </w:rPr>
        <w:t>486</w:t>
      </w:r>
      <w:r w:rsidRPr="008351AD">
        <w:rPr>
          <w:rFonts w:ascii="Arial" w:hAnsi="Arial" w:eastAsia="Arial" w:cs="Arial"/>
          <w:color w:val="000000" w:themeColor="text1"/>
          <w:sz w:val="24"/>
          <w:szCs w:val="24"/>
          <w:lang w:val="en-US"/>
        </w:rPr>
        <w:t xml:space="preserve"> cities present in a database fed daily, which had confirmation of the </w:t>
      </w:r>
      <w:r w:rsidRPr="27676868" w:rsidR="00BF2F70">
        <w:rPr>
          <w:rFonts w:ascii="Arial" w:hAnsi="Arial" w:eastAsia="Arial" w:cs="Arial"/>
          <w:sz w:val="24"/>
          <w:szCs w:val="24"/>
          <w:lang w:val="en-US"/>
        </w:rPr>
        <w:t>SARS-Cov-2</w:t>
      </w:r>
      <w:r w:rsidRPr="008351AD">
        <w:rPr>
          <w:rFonts w:ascii="Arial" w:hAnsi="Arial" w:eastAsia="Arial" w:cs="Arial"/>
          <w:color w:val="000000" w:themeColor="text1"/>
          <w:sz w:val="24"/>
          <w:szCs w:val="24"/>
          <w:lang w:val="en-US"/>
        </w:rPr>
        <w:t>,</w:t>
      </w:r>
      <w:del w:author="Daisy Maria Strottmann" w:date="2020-05-06T19:03:00Z" w:id="60">
        <w:r w:rsidRPr="008351AD" w:rsidDel="00D9256A">
          <w:rPr>
            <w:rFonts w:ascii="Arial" w:hAnsi="Arial" w:eastAsia="Arial" w:cs="Arial"/>
            <w:color w:val="000000" w:themeColor="text1"/>
            <w:sz w:val="24"/>
            <w:szCs w:val="24"/>
            <w:lang w:val="en-US"/>
          </w:rPr>
          <w:delText xml:space="preserve"> in addition,</w:delText>
        </w:r>
      </w:del>
      <w:r w:rsidRPr="008351AD">
        <w:rPr>
          <w:rFonts w:ascii="Arial" w:hAnsi="Arial" w:eastAsia="Arial" w:cs="Arial"/>
          <w:color w:val="000000" w:themeColor="text1"/>
          <w:sz w:val="24"/>
          <w:szCs w:val="24"/>
          <w:lang w:val="en-US"/>
        </w:rPr>
        <w:t xml:space="preserve"> we seek to understand the territorial area, demographic density, average age among inhabitants, gender, socioeconomic data and MHDI (Municipal Human Development Index)</w:t>
      </w:r>
      <w:del w:author="Daisy Maria Strottmann" w:date="2020-05-06T19:03:00Z" w:id="61">
        <w:r w:rsidRPr="008351AD" w:rsidDel="00D9256A">
          <w:rPr>
            <w:rFonts w:ascii="Arial" w:hAnsi="Arial" w:eastAsia="Arial" w:cs="Arial"/>
            <w:color w:val="000000" w:themeColor="text1"/>
            <w:sz w:val="24"/>
            <w:szCs w:val="24"/>
            <w:lang w:val="en-US"/>
          </w:rPr>
          <w:delText xml:space="preserve"> )</w:delText>
        </w:r>
      </w:del>
      <w:r w:rsidRPr="008351AD">
        <w:rPr>
          <w:rFonts w:ascii="Arial" w:hAnsi="Arial" w:eastAsia="Arial" w:cs="Arial"/>
          <w:color w:val="000000" w:themeColor="text1"/>
          <w:sz w:val="24"/>
          <w:szCs w:val="24"/>
          <w:lang w:val="en-US"/>
        </w:rPr>
        <w:t xml:space="preserve"> through a database collected for the same municipalities.</w:t>
      </w:r>
    </w:p>
    <w:p w:rsidR="2B281E21" w:rsidP="004B3E7B" w:rsidRDefault="008351AD" w14:paraId="329C5875" w14:textId="78A8DD50">
      <w:pPr>
        <w:spacing w:after="0" w:line="360" w:lineRule="auto"/>
        <w:ind w:firstLine="708"/>
        <w:jc w:val="both"/>
        <w:rPr>
          <w:rFonts w:ascii="Arial" w:hAnsi="Arial" w:eastAsia="Arial" w:cs="Arial"/>
          <w:color w:val="000000" w:themeColor="text1"/>
          <w:sz w:val="24"/>
          <w:szCs w:val="24"/>
          <w:lang w:val="en-US"/>
        </w:rPr>
      </w:pPr>
      <w:r w:rsidRPr="008351AD">
        <w:rPr>
          <w:rFonts w:ascii="Arial" w:hAnsi="Arial" w:eastAsia="Arial" w:cs="Arial"/>
          <w:color w:val="000000" w:themeColor="text1"/>
          <w:sz w:val="24"/>
          <w:szCs w:val="24"/>
          <w:lang w:val="en-US"/>
        </w:rPr>
        <w:t xml:space="preserve">For the exploratory data analysis (EDA) and the development of computational solutions, the Python programming language was used, which allows the use of several libraries, specific for this purpose. The data sets were worked in an Anaconda environment (IDE </w:t>
      </w:r>
      <w:proofErr w:type="spellStart"/>
      <w:r w:rsidRPr="008351AD">
        <w:rPr>
          <w:rFonts w:ascii="Arial" w:hAnsi="Arial" w:eastAsia="Arial" w:cs="Arial"/>
          <w:color w:val="000000" w:themeColor="text1"/>
          <w:sz w:val="24"/>
          <w:szCs w:val="24"/>
          <w:lang w:val="en-US"/>
        </w:rPr>
        <w:t>Jupyter</w:t>
      </w:r>
      <w:proofErr w:type="spellEnd"/>
      <w:r w:rsidRPr="008351AD">
        <w:rPr>
          <w:rFonts w:ascii="Arial" w:hAnsi="Arial" w:eastAsia="Arial" w:cs="Arial"/>
          <w:color w:val="000000" w:themeColor="text1"/>
          <w:sz w:val="24"/>
          <w:szCs w:val="24"/>
          <w:lang w:val="en-US"/>
        </w:rPr>
        <w:t xml:space="preserve"> Notebook), platforms widely applied in the field of data science, offering users robust and established tools and libraries. Along with the Python language, it was necessary to import different packages and libraries, the most used ones being: Pandas, </w:t>
      </w:r>
      <w:proofErr w:type="spellStart"/>
      <w:r w:rsidRPr="008351AD">
        <w:rPr>
          <w:rFonts w:ascii="Arial" w:hAnsi="Arial" w:eastAsia="Arial" w:cs="Arial"/>
          <w:color w:val="000000" w:themeColor="text1"/>
          <w:sz w:val="24"/>
          <w:szCs w:val="24"/>
          <w:lang w:val="en-US"/>
        </w:rPr>
        <w:t>Numpy</w:t>
      </w:r>
      <w:proofErr w:type="spellEnd"/>
      <w:r w:rsidRPr="008351AD">
        <w:rPr>
          <w:rFonts w:ascii="Arial" w:hAnsi="Arial" w:eastAsia="Arial" w:cs="Arial"/>
          <w:color w:val="000000" w:themeColor="text1"/>
          <w:sz w:val="24"/>
          <w:szCs w:val="24"/>
          <w:lang w:val="en-US"/>
        </w:rPr>
        <w:t xml:space="preserve"> and </w:t>
      </w:r>
      <w:proofErr w:type="spellStart"/>
      <w:r w:rsidRPr="008351AD">
        <w:rPr>
          <w:rFonts w:ascii="Arial" w:hAnsi="Arial" w:eastAsia="Arial" w:cs="Arial"/>
          <w:color w:val="000000" w:themeColor="text1"/>
          <w:sz w:val="24"/>
          <w:szCs w:val="24"/>
          <w:lang w:val="en-US"/>
        </w:rPr>
        <w:t>Scipy</w:t>
      </w:r>
      <w:proofErr w:type="spellEnd"/>
      <w:r w:rsidRPr="008351AD">
        <w:rPr>
          <w:rFonts w:ascii="Arial" w:hAnsi="Arial" w:eastAsia="Arial" w:cs="Arial"/>
          <w:color w:val="000000" w:themeColor="text1"/>
          <w:sz w:val="24"/>
          <w:szCs w:val="24"/>
          <w:lang w:val="en-US"/>
        </w:rPr>
        <w:t xml:space="preserve">, with the function of organizing and structuring the data. For statistical calculations, </w:t>
      </w:r>
      <w:proofErr w:type="spellStart"/>
      <w:r w:rsidRPr="008351AD">
        <w:rPr>
          <w:rFonts w:ascii="Arial" w:hAnsi="Arial" w:eastAsia="Arial" w:cs="Arial"/>
          <w:color w:val="000000" w:themeColor="text1"/>
          <w:sz w:val="24"/>
          <w:szCs w:val="24"/>
          <w:lang w:val="en-US"/>
        </w:rPr>
        <w:t>Statsmodels</w:t>
      </w:r>
      <w:proofErr w:type="spellEnd"/>
      <w:r w:rsidRPr="008351AD">
        <w:rPr>
          <w:rFonts w:ascii="Arial" w:hAnsi="Arial" w:eastAsia="Arial" w:cs="Arial"/>
          <w:color w:val="000000" w:themeColor="text1"/>
          <w:sz w:val="24"/>
          <w:szCs w:val="24"/>
          <w:lang w:val="en-US"/>
        </w:rPr>
        <w:t xml:space="preserve">, were imported to </w:t>
      </w:r>
      <w:r w:rsidR="00A45E81">
        <w:rPr>
          <w:rFonts w:ascii="Arial" w:hAnsi="Arial" w:eastAsia="Arial" w:cs="Arial"/>
          <w:color w:val="000000" w:themeColor="text1"/>
          <w:sz w:val="24"/>
          <w:szCs w:val="24"/>
          <w:lang w:val="en-US"/>
        </w:rPr>
        <w:t>analyze</w:t>
      </w:r>
      <w:r w:rsidRPr="008351AD">
        <w:rPr>
          <w:rFonts w:ascii="Arial" w:hAnsi="Arial" w:eastAsia="Arial" w:cs="Arial"/>
          <w:color w:val="000000" w:themeColor="text1"/>
          <w:sz w:val="24"/>
          <w:szCs w:val="24"/>
          <w:lang w:val="en-US"/>
        </w:rPr>
        <w:t xml:space="preserve"> the Time Series and the ARIMA</w:t>
      </w:r>
      <w:r w:rsidR="00A45E81">
        <w:rPr>
          <w:rFonts w:ascii="Arial" w:hAnsi="Arial" w:eastAsia="Arial" w:cs="Arial"/>
          <w:color w:val="000000" w:themeColor="text1"/>
          <w:sz w:val="24"/>
          <w:szCs w:val="24"/>
          <w:lang w:val="en-US"/>
        </w:rPr>
        <w:t>/</w:t>
      </w:r>
      <w:r w:rsidRPr="008351AD">
        <w:rPr>
          <w:rFonts w:ascii="Arial" w:hAnsi="Arial" w:eastAsia="Arial" w:cs="Arial"/>
          <w:color w:val="000000" w:themeColor="text1"/>
          <w:sz w:val="24"/>
          <w:szCs w:val="24"/>
          <w:lang w:val="en-US"/>
        </w:rPr>
        <w:t xml:space="preserve">SARIMA </w:t>
      </w:r>
      <w:r w:rsidR="00A45E81">
        <w:rPr>
          <w:rFonts w:ascii="Arial" w:hAnsi="Arial" w:eastAsia="Arial" w:cs="Arial"/>
          <w:color w:val="000000" w:themeColor="text1"/>
          <w:sz w:val="24"/>
          <w:szCs w:val="24"/>
          <w:lang w:val="en-US"/>
        </w:rPr>
        <w:t xml:space="preserve">models </w:t>
      </w:r>
      <w:r w:rsidRPr="008351AD">
        <w:rPr>
          <w:rFonts w:ascii="Arial" w:hAnsi="Arial" w:eastAsia="Arial" w:cs="Arial"/>
          <w:color w:val="000000" w:themeColor="text1"/>
          <w:sz w:val="24"/>
          <w:szCs w:val="24"/>
          <w:lang w:val="en-US"/>
        </w:rPr>
        <w:t xml:space="preserve">for the forecasts. </w:t>
      </w:r>
      <w:proofErr w:type="spellStart"/>
      <w:r w:rsidRPr="008351AD">
        <w:rPr>
          <w:rFonts w:ascii="Arial" w:hAnsi="Arial" w:eastAsia="Arial" w:cs="Arial"/>
          <w:color w:val="000000" w:themeColor="text1"/>
          <w:sz w:val="24"/>
          <w:szCs w:val="24"/>
          <w:lang w:val="en-US"/>
        </w:rPr>
        <w:t>Matchplotlib</w:t>
      </w:r>
      <w:proofErr w:type="spellEnd"/>
      <w:r w:rsidRPr="008351AD">
        <w:rPr>
          <w:rFonts w:ascii="Arial" w:hAnsi="Arial" w:eastAsia="Arial" w:cs="Arial"/>
          <w:color w:val="000000" w:themeColor="text1"/>
          <w:sz w:val="24"/>
          <w:szCs w:val="24"/>
          <w:lang w:val="en-US"/>
        </w:rPr>
        <w:t xml:space="preserve"> and Seaborn, used to generate two-dimensional (2D) graphics. The project can be accessed through the </w:t>
      </w:r>
      <w:proofErr w:type="spellStart"/>
      <w:r w:rsidRPr="008351AD">
        <w:rPr>
          <w:rFonts w:ascii="Arial" w:hAnsi="Arial" w:eastAsia="Arial" w:cs="Arial"/>
          <w:color w:val="000000" w:themeColor="text1"/>
          <w:sz w:val="24"/>
          <w:szCs w:val="24"/>
          <w:lang w:val="en-US"/>
        </w:rPr>
        <w:t>github</w:t>
      </w:r>
      <w:proofErr w:type="spellEnd"/>
      <w:r w:rsidRPr="008351AD">
        <w:rPr>
          <w:rFonts w:ascii="Arial" w:hAnsi="Arial" w:eastAsia="Arial" w:cs="Arial"/>
          <w:color w:val="000000" w:themeColor="text1"/>
          <w:sz w:val="24"/>
          <w:szCs w:val="24"/>
          <w:lang w:val="en-US"/>
        </w:rPr>
        <w:t xml:space="preserve"> page, </w:t>
      </w:r>
      <w:r w:rsidR="006B1109">
        <w:fldChar w:fldCharType="begin"/>
      </w:r>
      <w:r w:rsidRPr="00827CCD" w:rsidR="006B1109">
        <w:rPr>
          <w:lang w:val="en-US"/>
          <w:rPrChange w:author="Daisy Maria Strottmann" w:date="2020-05-06T09:15:00Z" w:id="62">
            <w:rPr/>
          </w:rPrChange>
        </w:rPr>
        <w:instrText xml:space="preserve"> HYPERLINK "https://github.com/gfsilveira/covid" </w:instrText>
      </w:r>
      <w:r w:rsidR="006B1109">
        <w:fldChar w:fldCharType="separate"/>
      </w:r>
      <w:r w:rsidRPr="00F04EAB">
        <w:rPr>
          <w:rStyle w:val="Hyperlink"/>
          <w:rFonts w:ascii="Arial" w:hAnsi="Arial" w:eastAsia="Arial" w:cs="Arial"/>
          <w:sz w:val="24"/>
          <w:szCs w:val="24"/>
          <w:lang w:val="en-US"/>
        </w:rPr>
        <w:t>https://github.com/gfsilveira/covid</w:t>
      </w:r>
      <w:r w:rsidR="006B1109">
        <w:rPr>
          <w:rStyle w:val="Hyperlink"/>
          <w:rFonts w:ascii="Arial" w:hAnsi="Arial" w:eastAsia="Arial" w:cs="Arial"/>
          <w:sz w:val="24"/>
          <w:szCs w:val="24"/>
          <w:lang w:val="en-US"/>
        </w:rPr>
        <w:fldChar w:fldCharType="end"/>
      </w:r>
      <w:r>
        <w:rPr>
          <w:rFonts w:ascii="Arial" w:hAnsi="Arial" w:eastAsia="Arial" w:cs="Arial"/>
          <w:color w:val="000000" w:themeColor="text1"/>
          <w:sz w:val="24"/>
          <w:szCs w:val="24"/>
          <w:lang w:val="en-US"/>
        </w:rPr>
        <w:t>.</w:t>
      </w:r>
    </w:p>
    <w:p w:rsidR="005D74BE" w:rsidP="004B3E7B" w:rsidRDefault="00B10025" w14:paraId="21BECCC8" w14:textId="0E77600F">
      <w:pPr>
        <w:spacing w:after="0" w:line="360" w:lineRule="auto"/>
        <w:ind w:firstLine="708"/>
        <w:jc w:val="both"/>
        <w:rPr>
          <w:rFonts w:ascii="Arial" w:hAnsi="Arial" w:eastAsia="Arial" w:cs="Arial"/>
          <w:color w:val="000000" w:themeColor="text1"/>
          <w:sz w:val="24"/>
          <w:szCs w:val="24"/>
          <w:lang w:val="en-US"/>
        </w:rPr>
      </w:pPr>
      <w:r w:rsidRPr="00B10025">
        <w:rPr>
          <w:rFonts w:ascii="Arial" w:hAnsi="Arial" w:eastAsia="Arial" w:cs="Arial"/>
          <w:color w:val="000000" w:themeColor="text1"/>
          <w:sz w:val="24"/>
          <w:szCs w:val="24"/>
          <w:lang w:val="en-US"/>
        </w:rPr>
        <w:t xml:space="preserve">The records of COVID-19 at the municipal level were obtained through a set of daily information from the Health Departments of the Federative Units compiled by Álvaro Justen and his collaborators until </w:t>
      </w:r>
      <w:r w:rsidRPr="000D5BFD">
        <w:rPr>
          <w:rFonts w:ascii="Arial" w:hAnsi="Arial" w:eastAsia="Arial" w:cs="Arial"/>
          <w:color w:val="000000" w:themeColor="text1"/>
          <w:sz w:val="24"/>
          <w:szCs w:val="24"/>
          <w:highlight w:val="yellow"/>
          <w:lang w:val="en-US"/>
        </w:rPr>
        <w:t>April 22, 2020</w:t>
      </w:r>
      <w:r w:rsidRPr="00B10025">
        <w:rPr>
          <w:rFonts w:ascii="Arial" w:hAnsi="Arial" w:eastAsia="Arial" w:cs="Arial"/>
          <w:color w:val="000000" w:themeColor="text1"/>
          <w:sz w:val="24"/>
          <w:szCs w:val="24"/>
          <w:lang w:val="en-US"/>
        </w:rPr>
        <w:t>, available at https://brasil.io/dataset/covid19/caso. Demographic and socioeconomic characteristics publicly available at the municipal level, such as population density, Municipal Human Development Index (MHDI)</w:t>
      </w:r>
      <w:r w:rsidR="000D5BFD">
        <w:rPr>
          <w:rFonts w:ascii="Arial" w:hAnsi="Arial" w:eastAsia="Arial" w:cs="Arial"/>
          <w:color w:val="000000" w:themeColor="text1"/>
          <w:sz w:val="24"/>
          <w:szCs w:val="24"/>
          <w:lang w:val="en-US"/>
        </w:rPr>
        <w:t xml:space="preserve">, </w:t>
      </w:r>
      <w:r w:rsidRPr="00B10025">
        <w:rPr>
          <w:rFonts w:ascii="Arial" w:hAnsi="Arial" w:eastAsia="Arial" w:cs="Arial"/>
          <w:color w:val="000000" w:themeColor="text1"/>
          <w:sz w:val="24"/>
          <w:szCs w:val="24"/>
          <w:lang w:val="en-US"/>
        </w:rPr>
        <w:t>total area in km²</w:t>
      </w:r>
      <w:r w:rsidR="000D5BFD">
        <w:rPr>
          <w:rFonts w:ascii="Arial" w:hAnsi="Arial" w:eastAsia="Arial" w:cs="Arial"/>
          <w:color w:val="000000" w:themeColor="text1"/>
          <w:sz w:val="24"/>
          <w:szCs w:val="24"/>
          <w:lang w:val="en-US"/>
        </w:rPr>
        <w:t xml:space="preserve">, </w:t>
      </w:r>
      <w:r w:rsidR="00B41400">
        <w:rPr>
          <w:rFonts w:ascii="Arial" w:hAnsi="Arial" w:eastAsia="Arial" w:cs="Arial"/>
          <w:color w:val="000000" w:themeColor="text1"/>
          <w:sz w:val="24"/>
          <w:szCs w:val="24"/>
          <w:lang w:val="en-US"/>
        </w:rPr>
        <w:t>per capita income</w:t>
      </w:r>
      <w:r w:rsidR="005D74BE">
        <w:rPr>
          <w:rFonts w:ascii="Arial" w:hAnsi="Arial" w:eastAsia="Arial" w:cs="Arial"/>
          <w:color w:val="000000" w:themeColor="text1"/>
          <w:sz w:val="24"/>
          <w:szCs w:val="24"/>
          <w:lang w:val="en-US"/>
        </w:rPr>
        <w:t xml:space="preserve"> </w:t>
      </w:r>
      <w:r w:rsidRPr="00B10025">
        <w:rPr>
          <w:rFonts w:ascii="Arial" w:hAnsi="Arial" w:eastAsia="Arial" w:cs="Arial"/>
          <w:color w:val="000000" w:themeColor="text1"/>
          <w:sz w:val="24"/>
          <w:szCs w:val="24"/>
          <w:lang w:val="en-US"/>
        </w:rPr>
        <w:t xml:space="preserve">were obtained from the Brazilian Institute of Geography and </w:t>
      </w:r>
      <w:r w:rsidRPr="00B10025">
        <w:rPr>
          <w:rFonts w:ascii="Arial" w:hAnsi="Arial" w:eastAsia="Arial" w:cs="Arial"/>
          <w:color w:val="000000" w:themeColor="text1"/>
          <w:sz w:val="24"/>
          <w:szCs w:val="24"/>
          <w:lang w:val="en-US"/>
        </w:rPr>
        <w:lastRenderedPageBreak/>
        <w:t xml:space="preserve">Statistics (IBGE) from the demographic census conducted in 2010. </w:t>
      </w:r>
      <w:ins w:author="Daisy Maria Strottmann" w:date="2020-05-06T19:05:00Z" w:id="63">
        <w:r w:rsidR="00EB253F">
          <w:rPr>
            <w:rFonts w:ascii="Arial" w:hAnsi="Arial" w:eastAsia="Arial" w:cs="Arial"/>
            <w:color w:val="000000" w:themeColor="text1"/>
            <w:sz w:val="24"/>
            <w:szCs w:val="24"/>
            <w:lang w:val="en-US"/>
          </w:rPr>
          <w:t>D</w:t>
        </w:r>
      </w:ins>
      <w:del w:author="Daisy Maria Strottmann" w:date="2020-05-06T19:05:00Z" w:id="64">
        <w:r w:rsidRPr="00B10025" w:rsidDel="00EB253F">
          <w:rPr>
            <w:rFonts w:ascii="Arial" w:hAnsi="Arial" w:eastAsia="Arial" w:cs="Arial"/>
            <w:color w:val="000000" w:themeColor="text1"/>
            <w:sz w:val="24"/>
            <w:szCs w:val="24"/>
            <w:lang w:val="en-US"/>
          </w:rPr>
          <w:delText>d</w:delText>
        </w:r>
      </w:del>
      <w:r w:rsidRPr="00B10025">
        <w:rPr>
          <w:rFonts w:ascii="Arial" w:hAnsi="Arial" w:eastAsia="Arial" w:cs="Arial"/>
          <w:color w:val="000000" w:themeColor="text1"/>
          <w:sz w:val="24"/>
          <w:szCs w:val="24"/>
          <w:lang w:val="en-US"/>
        </w:rPr>
        <w:t>ata on the average age between inhabitants and gender were obtained from the 2015 census.</w:t>
      </w:r>
    </w:p>
    <w:p w:rsidR="00CB34C3" w:rsidP="004B3E7B" w:rsidRDefault="00CB34C3" w14:paraId="18863499" w14:textId="68F08DE1">
      <w:pPr>
        <w:spacing w:after="0" w:line="360" w:lineRule="auto"/>
        <w:ind w:firstLine="708"/>
        <w:jc w:val="both"/>
        <w:rPr>
          <w:rFonts w:ascii="Arial" w:hAnsi="Arial" w:eastAsia="Arial" w:cs="Arial"/>
          <w:color w:val="000000" w:themeColor="text1"/>
          <w:sz w:val="24"/>
          <w:szCs w:val="24"/>
          <w:lang w:val="en-US"/>
        </w:rPr>
      </w:pPr>
      <w:r w:rsidRPr="00CB34C3">
        <w:rPr>
          <w:rFonts w:ascii="Arial" w:hAnsi="Arial" w:eastAsia="Arial" w:cs="Arial"/>
          <w:color w:val="000000" w:themeColor="text1"/>
          <w:sz w:val="24"/>
          <w:szCs w:val="24"/>
          <w:lang w:val="en-US"/>
        </w:rPr>
        <w:t>A data structure, containing different age groups between 0 and over 80 years old from the IBGE 2015 census database</w:t>
      </w:r>
      <w:r w:rsidR="001A6633">
        <w:rPr>
          <w:rFonts w:ascii="Arial" w:hAnsi="Arial" w:eastAsia="Arial" w:cs="Arial"/>
          <w:color w:val="000000" w:themeColor="text1"/>
          <w:sz w:val="24"/>
          <w:szCs w:val="24"/>
          <w:lang w:val="en-US"/>
        </w:rPr>
        <w:t xml:space="preserve"> was used</w:t>
      </w:r>
      <w:r w:rsidRPr="00CB34C3">
        <w:rPr>
          <w:rFonts w:ascii="Arial" w:hAnsi="Arial" w:eastAsia="Arial" w:cs="Arial"/>
          <w:color w:val="000000" w:themeColor="text1"/>
          <w:sz w:val="24"/>
          <w:szCs w:val="24"/>
          <w:lang w:val="en-US"/>
        </w:rPr>
        <w:t xml:space="preserve">. To </w:t>
      </w:r>
      <w:r w:rsidR="00A565C0">
        <w:rPr>
          <w:rFonts w:ascii="Arial" w:hAnsi="Arial" w:eastAsia="Arial" w:cs="Arial"/>
          <w:color w:val="000000" w:themeColor="text1"/>
          <w:sz w:val="24"/>
          <w:szCs w:val="24"/>
          <w:lang w:val="en-US"/>
        </w:rPr>
        <w:t xml:space="preserve">compare </w:t>
      </w:r>
      <w:r w:rsidRPr="00CB34C3">
        <w:rPr>
          <w:rFonts w:ascii="Arial" w:hAnsi="Arial" w:eastAsia="Arial" w:cs="Arial"/>
          <w:color w:val="000000" w:themeColor="text1"/>
          <w:sz w:val="24"/>
          <w:szCs w:val="24"/>
          <w:lang w:val="en-US"/>
        </w:rPr>
        <w:t xml:space="preserve">the incidence rate of contamination by </w:t>
      </w:r>
      <w:r w:rsidRPr="27676868" w:rsidR="00BF2F70">
        <w:rPr>
          <w:rFonts w:ascii="Arial" w:hAnsi="Arial" w:eastAsia="Arial" w:cs="Arial"/>
          <w:sz w:val="24"/>
          <w:szCs w:val="24"/>
          <w:lang w:val="en-US"/>
        </w:rPr>
        <w:t>SARS-Cov-2</w:t>
      </w:r>
      <w:r w:rsidRPr="00CB34C3">
        <w:rPr>
          <w:rFonts w:ascii="Arial" w:hAnsi="Arial" w:eastAsia="Arial" w:cs="Arial"/>
          <w:color w:val="000000" w:themeColor="text1"/>
          <w:sz w:val="24"/>
          <w:szCs w:val="24"/>
          <w:lang w:val="en-US"/>
        </w:rPr>
        <w:t xml:space="preserve">, age of people </w:t>
      </w:r>
      <w:r w:rsidR="00086CC5">
        <w:rPr>
          <w:rFonts w:ascii="Arial" w:hAnsi="Arial" w:eastAsia="Arial" w:cs="Arial"/>
          <w:color w:val="000000" w:themeColor="text1"/>
          <w:sz w:val="24"/>
          <w:szCs w:val="24"/>
          <w:lang w:val="en-US"/>
        </w:rPr>
        <w:t>resident in</w:t>
      </w:r>
      <w:r w:rsidRPr="00CB34C3">
        <w:rPr>
          <w:rFonts w:ascii="Arial" w:hAnsi="Arial" w:eastAsia="Arial" w:cs="Arial"/>
          <w:color w:val="000000" w:themeColor="text1"/>
          <w:sz w:val="24"/>
          <w:szCs w:val="24"/>
          <w:lang w:val="en-US"/>
        </w:rPr>
        <w:t xml:space="preserve"> Brazilian municipalities </w:t>
      </w:r>
      <w:r w:rsidR="00EA413B">
        <w:rPr>
          <w:rFonts w:ascii="Arial" w:hAnsi="Arial" w:eastAsia="Arial" w:cs="Arial"/>
          <w:color w:val="000000" w:themeColor="text1"/>
          <w:sz w:val="24"/>
          <w:szCs w:val="24"/>
          <w:lang w:val="en-US"/>
        </w:rPr>
        <w:t xml:space="preserve">was </w:t>
      </w:r>
      <w:r w:rsidRPr="00CB34C3">
        <w:rPr>
          <w:rFonts w:ascii="Arial" w:hAnsi="Arial" w:eastAsia="Arial" w:cs="Arial"/>
          <w:color w:val="000000" w:themeColor="text1"/>
          <w:sz w:val="24"/>
          <w:szCs w:val="24"/>
          <w:lang w:val="en-US"/>
        </w:rPr>
        <w:t>separated into groups of children</w:t>
      </w:r>
      <w:r w:rsidR="005919C9">
        <w:rPr>
          <w:rFonts w:ascii="Arial" w:hAnsi="Arial" w:eastAsia="Arial" w:cs="Arial"/>
          <w:color w:val="000000" w:themeColor="text1"/>
          <w:sz w:val="24"/>
          <w:szCs w:val="24"/>
          <w:lang w:val="en-US"/>
        </w:rPr>
        <w:t xml:space="preserve"> (0 to 9 years)</w:t>
      </w:r>
      <w:r w:rsidRPr="00CB34C3">
        <w:rPr>
          <w:rFonts w:ascii="Arial" w:hAnsi="Arial" w:eastAsia="Arial" w:cs="Arial"/>
          <w:color w:val="000000" w:themeColor="text1"/>
          <w:sz w:val="24"/>
          <w:szCs w:val="24"/>
          <w:lang w:val="en-US"/>
        </w:rPr>
        <w:t xml:space="preserve">, </w:t>
      </w:r>
      <w:r w:rsidR="005919C9">
        <w:rPr>
          <w:rFonts w:ascii="Arial" w:hAnsi="Arial" w:eastAsia="Arial" w:cs="Arial"/>
          <w:color w:val="000000" w:themeColor="text1"/>
          <w:sz w:val="24"/>
          <w:szCs w:val="24"/>
          <w:lang w:val="en-US"/>
        </w:rPr>
        <w:t>teenager</w:t>
      </w:r>
      <w:r w:rsidR="00761DDE">
        <w:rPr>
          <w:rFonts w:ascii="Arial" w:hAnsi="Arial" w:eastAsia="Arial" w:cs="Arial"/>
          <w:color w:val="000000" w:themeColor="text1"/>
          <w:sz w:val="24"/>
          <w:szCs w:val="24"/>
          <w:lang w:val="en-US"/>
        </w:rPr>
        <w:t xml:space="preserve"> (10 to 19 years), yang </w:t>
      </w:r>
      <w:r w:rsidR="00441973">
        <w:rPr>
          <w:rFonts w:ascii="Arial" w:hAnsi="Arial" w:eastAsia="Arial" w:cs="Arial"/>
          <w:color w:val="000000" w:themeColor="text1"/>
          <w:sz w:val="24"/>
          <w:szCs w:val="24"/>
          <w:lang w:val="en-US"/>
        </w:rPr>
        <w:t>adults</w:t>
      </w:r>
      <w:r w:rsidR="00761DDE">
        <w:rPr>
          <w:rFonts w:ascii="Arial" w:hAnsi="Arial" w:eastAsia="Arial" w:cs="Arial"/>
          <w:color w:val="000000" w:themeColor="text1"/>
          <w:sz w:val="24"/>
          <w:szCs w:val="24"/>
          <w:lang w:val="en-US"/>
        </w:rPr>
        <w:t xml:space="preserve"> (20 to 29 years)</w:t>
      </w:r>
      <w:r w:rsidRPr="00CB34C3">
        <w:rPr>
          <w:rFonts w:ascii="Arial" w:hAnsi="Arial" w:eastAsia="Arial" w:cs="Arial"/>
          <w:color w:val="000000" w:themeColor="text1"/>
          <w:sz w:val="24"/>
          <w:szCs w:val="24"/>
          <w:lang w:val="en-US"/>
        </w:rPr>
        <w:t>, adults</w:t>
      </w:r>
      <w:r w:rsidR="00761DDE">
        <w:rPr>
          <w:rFonts w:ascii="Arial" w:hAnsi="Arial" w:eastAsia="Arial" w:cs="Arial"/>
          <w:color w:val="000000" w:themeColor="text1"/>
          <w:sz w:val="24"/>
          <w:szCs w:val="24"/>
          <w:lang w:val="en-US"/>
        </w:rPr>
        <w:t xml:space="preserve"> (30 to </w:t>
      </w:r>
      <w:r w:rsidR="00441973">
        <w:rPr>
          <w:rFonts w:ascii="Arial" w:hAnsi="Arial" w:eastAsia="Arial" w:cs="Arial"/>
          <w:color w:val="000000" w:themeColor="text1"/>
          <w:sz w:val="24"/>
          <w:szCs w:val="24"/>
          <w:lang w:val="en-US"/>
        </w:rPr>
        <w:t>64</w:t>
      </w:r>
      <w:r w:rsidR="00761DDE">
        <w:rPr>
          <w:rFonts w:ascii="Arial" w:hAnsi="Arial" w:eastAsia="Arial" w:cs="Arial"/>
          <w:color w:val="000000" w:themeColor="text1"/>
          <w:sz w:val="24"/>
          <w:szCs w:val="24"/>
          <w:lang w:val="en-US"/>
        </w:rPr>
        <w:t xml:space="preserve"> years)</w:t>
      </w:r>
      <w:r w:rsidRPr="00CB34C3">
        <w:rPr>
          <w:rFonts w:ascii="Arial" w:hAnsi="Arial" w:eastAsia="Arial" w:cs="Arial"/>
          <w:color w:val="000000" w:themeColor="text1"/>
          <w:sz w:val="24"/>
          <w:szCs w:val="24"/>
          <w:lang w:val="en-US"/>
        </w:rPr>
        <w:t xml:space="preserve"> and the </w:t>
      </w:r>
      <w:r w:rsidR="00441973">
        <w:rPr>
          <w:rFonts w:ascii="Arial" w:hAnsi="Arial" w:eastAsia="Arial" w:cs="Arial"/>
          <w:color w:val="000000" w:themeColor="text1"/>
          <w:sz w:val="24"/>
          <w:szCs w:val="24"/>
          <w:lang w:val="en-US"/>
        </w:rPr>
        <w:t>seniors (65+ years)</w:t>
      </w:r>
      <w:r w:rsidRPr="00CB34C3">
        <w:rPr>
          <w:rFonts w:ascii="Arial" w:hAnsi="Arial" w:eastAsia="Arial" w:cs="Arial"/>
          <w:color w:val="000000" w:themeColor="text1"/>
          <w:sz w:val="24"/>
          <w:szCs w:val="24"/>
          <w:lang w:val="en-US"/>
        </w:rPr>
        <w:t xml:space="preserve">. </w:t>
      </w:r>
      <w:r w:rsidR="00546E53">
        <w:rPr>
          <w:rFonts w:ascii="Arial" w:hAnsi="Arial" w:cs="Arial"/>
          <w:sz w:val="24"/>
          <w:szCs w:val="24"/>
          <w:lang w:val="en-US"/>
        </w:rPr>
        <w:t>Declared gender</w:t>
      </w:r>
      <w:r w:rsidRPr="00CB34C3" w:rsidR="00546E53">
        <w:rPr>
          <w:rFonts w:ascii="Arial" w:hAnsi="Arial" w:eastAsia="Arial" w:cs="Arial"/>
          <w:color w:val="000000" w:themeColor="text1"/>
          <w:sz w:val="24"/>
          <w:szCs w:val="24"/>
          <w:lang w:val="en-US"/>
        </w:rPr>
        <w:t xml:space="preserve"> </w:t>
      </w:r>
      <w:r w:rsidRPr="00CB34C3">
        <w:rPr>
          <w:rFonts w:ascii="Arial" w:hAnsi="Arial" w:eastAsia="Arial" w:cs="Arial"/>
          <w:color w:val="000000" w:themeColor="text1"/>
          <w:sz w:val="24"/>
          <w:szCs w:val="24"/>
          <w:lang w:val="en-US"/>
        </w:rPr>
        <w:t xml:space="preserve">data was also considered, </w:t>
      </w:r>
      <w:r w:rsidR="00546E53">
        <w:rPr>
          <w:rFonts w:ascii="Arial" w:hAnsi="Arial" w:eastAsia="Arial" w:cs="Arial"/>
          <w:color w:val="000000" w:themeColor="text1"/>
          <w:sz w:val="24"/>
          <w:szCs w:val="24"/>
          <w:lang w:val="en-US"/>
        </w:rPr>
        <w:t>compar</w:t>
      </w:r>
      <w:r w:rsidR="001A3659">
        <w:rPr>
          <w:rFonts w:ascii="Arial" w:hAnsi="Arial" w:eastAsia="Arial" w:cs="Arial"/>
          <w:color w:val="000000" w:themeColor="text1"/>
          <w:sz w:val="24"/>
          <w:szCs w:val="24"/>
          <w:lang w:val="en-US"/>
        </w:rPr>
        <w:t>ing</w:t>
      </w:r>
      <w:r w:rsidR="00546E53">
        <w:rPr>
          <w:rFonts w:ascii="Arial" w:hAnsi="Arial" w:eastAsia="Arial" w:cs="Arial"/>
          <w:color w:val="000000" w:themeColor="text1"/>
          <w:sz w:val="24"/>
          <w:szCs w:val="24"/>
          <w:lang w:val="en-US"/>
        </w:rPr>
        <w:t xml:space="preserve"> </w:t>
      </w:r>
      <w:r w:rsidRPr="00CB34C3">
        <w:rPr>
          <w:rFonts w:ascii="Arial" w:hAnsi="Arial" w:eastAsia="Arial" w:cs="Arial"/>
          <w:color w:val="000000" w:themeColor="text1"/>
          <w:sz w:val="24"/>
          <w:szCs w:val="24"/>
          <w:lang w:val="en-US"/>
        </w:rPr>
        <w:t xml:space="preserve">the incidence rate of COVID-19 among men and women </w:t>
      </w:r>
      <w:r w:rsidR="001A3659">
        <w:rPr>
          <w:rFonts w:ascii="Arial" w:hAnsi="Arial" w:eastAsia="Arial" w:cs="Arial"/>
          <w:color w:val="000000" w:themeColor="text1"/>
          <w:sz w:val="24"/>
          <w:szCs w:val="24"/>
          <w:lang w:val="en-US"/>
        </w:rPr>
        <w:t>resident</w:t>
      </w:r>
      <w:r w:rsidR="003A1DD6">
        <w:rPr>
          <w:rFonts w:ascii="Arial" w:hAnsi="Arial" w:eastAsia="Arial" w:cs="Arial"/>
          <w:color w:val="000000" w:themeColor="text1"/>
          <w:sz w:val="24"/>
          <w:szCs w:val="24"/>
          <w:lang w:val="en-US"/>
        </w:rPr>
        <w:t>s</w:t>
      </w:r>
      <w:r w:rsidRPr="00CB34C3">
        <w:rPr>
          <w:rFonts w:ascii="Arial" w:hAnsi="Arial" w:eastAsia="Arial" w:cs="Arial"/>
          <w:color w:val="000000" w:themeColor="text1"/>
          <w:sz w:val="24"/>
          <w:szCs w:val="24"/>
          <w:lang w:val="en-US"/>
        </w:rPr>
        <w:t xml:space="preserve">. In addition to data from the population, the number of cities </w:t>
      </w:r>
      <w:r w:rsidR="00E2677D">
        <w:rPr>
          <w:rFonts w:ascii="Arial" w:hAnsi="Arial" w:eastAsia="Arial" w:cs="Arial"/>
          <w:color w:val="000000" w:themeColor="text1"/>
          <w:sz w:val="24"/>
          <w:szCs w:val="24"/>
          <w:lang w:val="en-US"/>
        </w:rPr>
        <w:t xml:space="preserve">with COVID-19 cases </w:t>
      </w:r>
      <w:r w:rsidRPr="00CB34C3">
        <w:rPr>
          <w:rFonts w:ascii="Arial" w:hAnsi="Arial" w:eastAsia="Arial" w:cs="Arial"/>
          <w:color w:val="000000" w:themeColor="text1"/>
          <w:sz w:val="24"/>
          <w:szCs w:val="24"/>
          <w:lang w:val="en-US"/>
        </w:rPr>
        <w:t xml:space="preserve">within each state was analyzed and the percentage of Brazilian municipalities / states of confirmed cases was calculated by </w:t>
      </w:r>
      <w:r w:rsidRPr="00E2677D">
        <w:rPr>
          <w:rFonts w:ascii="Arial" w:hAnsi="Arial" w:eastAsia="Arial" w:cs="Arial"/>
          <w:color w:val="000000" w:themeColor="text1"/>
          <w:sz w:val="24"/>
          <w:szCs w:val="24"/>
          <w:highlight w:val="yellow"/>
          <w:lang w:val="en-US"/>
        </w:rPr>
        <w:t>April 22, 2020</w:t>
      </w:r>
      <w:r w:rsidRPr="00CB34C3">
        <w:rPr>
          <w:rFonts w:ascii="Arial" w:hAnsi="Arial" w:eastAsia="Arial" w:cs="Arial"/>
          <w:color w:val="000000" w:themeColor="text1"/>
          <w:sz w:val="24"/>
          <w:szCs w:val="24"/>
          <w:lang w:val="en-US"/>
        </w:rPr>
        <w:t>.</w:t>
      </w:r>
    </w:p>
    <w:p w:rsidRPr="00BD4963" w:rsidR="2B281E21" w:rsidP="004B3E7B" w:rsidRDefault="00BD4963" w14:paraId="24B3DEB2" w14:textId="427A25FD">
      <w:pPr>
        <w:spacing w:after="0" w:line="360" w:lineRule="auto"/>
        <w:ind w:firstLine="708"/>
        <w:jc w:val="both"/>
        <w:rPr>
          <w:rFonts w:ascii="Arial" w:hAnsi="Arial" w:eastAsia="Arial" w:cs="Arial"/>
          <w:color w:val="000000" w:themeColor="text1"/>
          <w:sz w:val="24"/>
          <w:szCs w:val="24"/>
          <w:lang w:val="en-US"/>
        </w:rPr>
      </w:pPr>
      <w:r w:rsidRPr="00BD4963">
        <w:rPr>
          <w:rFonts w:ascii="Arial" w:hAnsi="Arial" w:eastAsia="Arial" w:cs="Arial"/>
          <w:color w:val="000000" w:themeColor="text1"/>
          <w:sz w:val="24"/>
          <w:szCs w:val="24"/>
          <w:lang w:val="en-US"/>
        </w:rPr>
        <w:t xml:space="preserve">For Spearman's correlation tests, </w:t>
      </w:r>
      <w:r w:rsidR="00C37AA0">
        <w:rPr>
          <w:rFonts w:ascii="Arial" w:hAnsi="Arial" w:eastAsia="Arial" w:cs="Arial"/>
          <w:color w:val="000000" w:themeColor="text1"/>
          <w:sz w:val="24"/>
          <w:szCs w:val="24"/>
          <w:lang w:val="en-US"/>
        </w:rPr>
        <w:t xml:space="preserve">data </w:t>
      </w:r>
      <w:r w:rsidRPr="00BD4963">
        <w:rPr>
          <w:rFonts w:ascii="Arial" w:hAnsi="Arial" w:eastAsia="Arial" w:cs="Arial"/>
          <w:color w:val="000000" w:themeColor="text1"/>
          <w:sz w:val="24"/>
          <w:szCs w:val="24"/>
          <w:lang w:val="en-US"/>
        </w:rPr>
        <w:t xml:space="preserve">from the IBGE 2010 and 2015 demographic census database </w:t>
      </w:r>
      <w:r w:rsidR="00C37AA0">
        <w:rPr>
          <w:rFonts w:ascii="Arial" w:hAnsi="Arial" w:eastAsia="Arial" w:cs="Arial"/>
          <w:color w:val="000000" w:themeColor="text1"/>
          <w:sz w:val="24"/>
          <w:szCs w:val="24"/>
          <w:lang w:val="en-US"/>
        </w:rPr>
        <w:t xml:space="preserve">was compared </w:t>
      </w:r>
      <w:r w:rsidRPr="00BD4963">
        <w:rPr>
          <w:rFonts w:ascii="Arial" w:hAnsi="Arial" w:eastAsia="Arial" w:cs="Arial"/>
          <w:color w:val="000000" w:themeColor="text1"/>
          <w:sz w:val="24"/>
          <w:szCs w:val="24"/>
          <w:lang w:val="en-US"/>
        </w:rPr>
        <w:t xml:space="preserve">with data from municipalities with COVID-19 </w:t>
      </w:r>
      <w:r w:rsidR="007761FB">
        <w:rPr>
          <w:rFonts w:ascii="Arial" w:hAnsi="Arial" w:eastAsia="Arial" w:cs="Arial"/>
          <w:color w:val="000000" w:themeColor="text1"/>
          <w:sz w:val="24"/>
          <w:szCs w:val="24"/>
          <w:lang w:val="en-US"/>
        </w:rPr>
        <w:t>cases and deaths rate</w:t>
      </w:r>
      <w:r w:rsidRPr="00BD4963">
        <w:rPr>
          <w:rFonts w:ascii="Arial" w:hAnsi="Arial" w:eastAsia="Arial" w:cs="Arial"/>
          <w:color w:val="000000" w:themeColor="text1"/>
          <w:sz w:val="24"/>
          <w:szCs w:val="24"/>
          <w:lang w:val="en-US"/>
        </w:rPr>
        <w:t xml:space="preserve">. Correlations were generated using </w:t>
      </w:r>
      <w:proofErr w:type="spellStart"/>
      <w:r w:rsidRPr="00BD4963">
        <w:rPr>
          <w:rFonts w:ascii="Arial" w:hAnsi="Arial" w:eastAsia="Arial" w:cs="Arial"/>
          <w:color w:val="000000" w:themeColor="text1"/>
          <w:sz w:val="24"/>
          <w:szCs w:val="24"/>
          <w:lang w:val="en-US"/>
        </w:rPr>
        <w:t>stats.spearmanr</w:t>
      </w:r>
      <w:proofErr w:type="spellEnd"/>
      <w:r w:rsidRPr="00BD4963">
        <w:rPr>
          <w:rFonts w:ascii="Arial" w:hAnsi="Arial" w:eastAsia="Arial" w:cs="Arial"/>
          <w:color w:val="000000" w:themeColor="text1"/>
          <w:sz w:val="24"/>
          <w:szCs w:val="24"/>
          <w:lang w:val="en-US"/>
        </w:rPr>
        <w:t xml:space="preserve"> imported from the </w:t>
      </w:r>
      <w:proofErr w:type="spellStart"/>
      <w:r w:rsidRPr="00BD4963">
        <w:rPr>
          <w:rFonts w:ascii="Arial" w:hAnsi="Arial" w:eastAsia="Arial" w:cs="Arial"/>
          <w:color w:val="000000" w:themeColor="text1"/>
          <w:sz w:val="24"/>
          <w:szCs w:val="24"/>
          <w:lang w:val="en-US"/>
        </w:rPr>
        <w:t>scipy</w:t>
      </w:r>
      <w:proofErr w:type="spellEnd"/>
      <w:r w:rsidRPr="00BD4963">
        <w:rPr>
          <w:rFonts w:ascii="Arial" w:hAnsi="Arial" w:eastAsia="Arial" w:cs="Arial"/>
          <w:color w:val="000000" w:themeColor="text1"/>
          <w:sz w:val="24"/>
          <w:szCs w:val="24"/>
          <w:lang w:val="en-US"/>
        </w:rPr>
        <w:t xml:space="preserve"> library. To generate the graph, </w:t>
      </w:r>
      <w:proofErr w:type="spellStart"/>
      <w:r w:rsidRPr="00BD4963">
        <w:rPr>
          <w:rFonts w:ascii="Arial" w:hAnsi="Arial" w:eastAsia="Arial" w:cs="Arial"/>
          <w:color w:val="000000" w:themeColor="text1"/>
          <w:sz w:val="24"/>
          <w:szCs w:val="24"/>
          <w:lang w:val="en-US"/>
        </w:rPr>
        <w:t>sns.jointplot</w:t>
      </w:r>
      <w:proofErr w:type="spellEnd"/>
      <w:r w:rsidRPr="00BD4963">
        <w:rPr>
          <w:rFonts w:ascii="Arial" w:hAnsi="Arial" w:eastAsia="Arial" w:cs="Arial"/>
          <w:color w:val="000000" w:themeColor="text1"/>
          <w:sz w:val="24"/>
          <w:szCs w:val="24"/>
          <w:lang w:val="en-US"/>
        </w:rPr>
        <w:t xml:space="preserve"> was imported from the seaborn library. Correlations and graphs were generated between </w:t>
      </w:r>
      <w:r w:rsidR="00705999">
        <w:rPr>
          <w:rFonts w:ascii="Arial" w:hAnsi="Arial" w:eastAsia="Arial" w:cs="Arial"/>
          <w:color w:val="000000" w:themeColor="text1"/>
          <w:sz w:val="24"/>
          <w:szCs w:val="24"/>
          <w:lang w:val="en-US"/>
        </w:rPr>
        <w:t xml:space="preserve">the </w:t>
      </w:r>
      <w:r w:rsidRPr="00BD4963" w:rsidR="00705999">
        <w:rPr>
          <w:rFonts w:ascii="Arial" w:hAnsi="Arial" w:eastAsia="Arial" w:cs="Arial"/>
          <w:color w:val="000000" w:themeColor="text1"/>
          <w:sz w:val="24"/>
          <w:szCs w:val="24"/>
          <w:lang w:val="en-US"/>
        </w:rPr>
        <w:t>Demographic Density (</w:t>
      </w:r>
      <w:proofErr w:type="spellStart"/>
      <w:r w:rsidR="00705999">
        <w:rPr>
          <w:rFonts w:ascii="Arial" w:hAnsi="Arial" w:eastAsia="Arial" w:cs="Arial"/>
          <w:color w:val="000000" w:themeColor="text1"/>
          <w:sz w:val="24"/>
          <w:szCs w:val="24"/>
          <w:lang w:val="en-US"/>
        </w:rPr>
        <w:t>hab</w:t>
      </w:r>
      <w:proofErr w:type="spellEnd"/>
      <w:r w:rsidRPr="00BD4963" w:rsidR="00705999">
        <w:rPr>
          <w:rFonts w:ascii="Arial" w:hAnsi="Arial" w:eastAsia="Arial" w:cs="Arial"/>
          <w:color w:val="000000" w:themeColor="text1"/>
          <w:sz w:val="24"/>
          <w:szCs w:val="24"/>
          <w:lang w:val="en-US"/>
        </w:rPr>
        <w:t>/km²)</w:t>
      </w:r>
      <w:r w:rsidR="00705999">
        <w:rPr>
          <w:rFonts w:ascii="Arial" w:hAnsi="Arial" w:eastAsia="Arial" w:cs="Arial"/>
          <w:color w:val="000000" w:themeColor="text1"/>
          <w:sz w:val="24"/>
          <w:szCs w:val="24"/>
          <w:lang w:val="en-US"/>
        </w:rPr>
        <w:t xml:space="preserve">, </w:t>
      </w:r>
      <w:r w:rsidRPr="00BD4963">
        <w:rPr>
          <w:rFonts w:ascii="Arial" w:hAnsi="Arial" w:eastAsia="Arial" w:cs="Arial"/>
          <w:color w:val="000000" w:themeColor="text1"/>
          <w:sz w:val="24"/>
          <w:szCs w:val="24"/>
          <w:lang w:val="en-US"/>
        </w:rPr>
        <w:t>Municipal Human Development Index (MHDI), socioeconomic data (per capita</w:t>
      </w:r>
      <w:r w:rsidRPr="00705999" w:rsidR="00705999">
        <w:rPr>
          <w:rFonts w:ascii="Arial" w:hAnsi="Arial" w:eastAsia="Arial" w:cs="Arial"/>
          <w:color w:val="000000" w:themeColor="text1"/>
          <w:sz w:val="24"/>
          <w:szCs w:val="24"/>
          <w:lang w:val="en-US"/>
        </w:rPr>
        <w:t xml:space="preserve"> </w:t>
      </w:r>
      <w:r w:rsidRPr="00BD4963" w:rsidR="00705999">
        <w:rPr>
          <w:rFonts w:ascii="Arial" w:hAnsi="Arial" w:eastAsia="Arial" w:cs="Arial"/>
          <w:color w:val="000000" w:themeColor="text1"/>
          <w:sz w:val="24"/>
          <w:szCs w:val="24"/>
          <w:lang w:val="en-US"/>
        </w:rPr>
        <w:t>income</w:t>
      </w:r>
      <w:r w:rsidRPr="00BD4963">
        <w:rPr>
          <w:rFonts w:ascii="Arial" w:hAnsi="Arial" w:eastAsia="Arial" w:cs="Arial"/>
          <w:color w:val="000000" w:themeColor="text1"/>
          <w:sz w:val="24"/>
          <w:szCs w:val="24"/>
          <w:lang w:val="en-US"/>
        </w:rPr>
        <w:t xml:space="preserve">), the different age groups, men and women, </w:t>
      </w:r>
      <w:r w:rsidRPr="00682159" w:rsidR="00682159">
        <w:rPr>
          <w:rFonts w:ascii="Arial" w:hAnsi="Arial" w:eastAsia="Arial" w:cs="Arial"/>
          <w:color w:val="000000" w:themeColor="text1"/>
          <w:sz w:val="24"/>
          <w:szCs w:val="24"/>
          <w:lang w:val="en-US"/>
        </w:rPr>
        <w:t xml:space="preserve">each analyzed in isolation </w:t>
      </w:r>
      <w:r w:rsidR="00636D36">
        <w:rPr>
          <w:rFonts w:ascii="Arial" w:hAnsi="Arial" w:eastAsia="Arial" w:cs="Arial"/>
          <w:color w:val="000000" w:themeColor="text1"/>
          <w:sz w:val="24"/>
          <w:szCs w:val="24"/>
          <w:lang w:val="en-US"/>
        </w:rPr>
        <w:t>with</w:t>
      </w:r>
      <w:r w:rsidRPr="00BD4963">
        <w:rPr>
          <w:rFonts w:ascii="Arial" w:hAnsi="Arial" w:eastAsia="Arial" w:cs="Arial"/>
          <w:color w:val="000000" w:themeColor="text1"/>
          <w:sz w:val="24"/>
          <w:szCs w:val="24"/>
          <w:lang w:val="en-US"/>
        </w:rPr>
        <w:t xml:space="preserve"> cases confirmed /100k</w:t>
      </w:r>
      <w:r w:rsidR="00636D36">
        <w:rPr>
          <w:rFonts w:ascii="Arial" w:hAnsi="Arial" w:eastAsia="Arial" w:cs="Arial"/>
          <w:color w:val="000000" w:themeColor="text1"/>
          <w:sz w:val="24"/>
          <w:szCs w:val="24"/>
          <w:lang w:val="en-US"/>
        </w:rPr>
        <w:t xml:space="preserve"> and deaths/population ratio</w:t>
      </w:r>
      <w:r w:rsidRPr="00BD4963">
        <w:rPr>
          <w:rFonts w:ascii="Arial" w:hAnsi="Arial" w:eastAsia="Arial" w:cs="Arial"/>
          <w:color w:val="000000" w:themeColor="text1"/>
          <w:sz w:val="24"/>
          <w:szCs w:val="24"/>
          <w:lang w:val="en-US"/>
        </w:rPr>
        <w:t>.</w:t>
      </w:r>
    </w:p>
    <w:p w:rsidRPr="00BD4963" w:rsidR="2B281E21" w:rsidP="004B3E7B" w:rsidRDefault="00BD4963" w14:paraId="5590AE77" w14:textId="5B23E9A6">
      <w:pPr>
        <w:spacing w:after="0" w:line="360" w:lineRule="auto"/>
        <w:ind w:firstLine="708"/>
        <w:jc w:val="both"/>
        <w:rPr>
          <w:rFonts w:ascii="Arial" w:hAnsi="Arial" w:eastAsia="Arial" w:cs="Arial"/>
          <w:color w:val="000000" w:themeColor="text1"/>
          <w:sz w:val="24"/>
          <w:szCs w:val="24"/>
          <w:lang w:val="en-US"/>
        </w:rPr>
      </w:pPr>
      <w:r w:rsidRPr="00BD4963">
        <w:rPr>
          <w:rFonts w:ascii="Arial" w:hAnsi="Arial" w:eastAsia="Arial" w:cs="Arial"/>
          <w:color w:val="000000" w:themeColor="text1"/>
          <w:sz w:val="24"/>
          <w:szCs w:val="24"/>
          <w:lang w:val="en-US"/>
        </w:rPr>
        <w:t xml:space="preserve">The Time Series was generated from the database of confirmed cases by COVID-19. The period analyzed is from </w:t>
      </w:r>
      <w:r w:rsidR="00DC7149">
        <w:rPr>
          <w:rFonts w:ascii="Arial" w:hAnsi="Arial" w:cs="Arial"/>
          <w:sz w:val="24"/>
          <w:szCs w:val="24"/>
          <w:lang w:val="en-US"/>
        </w:rPr>
        <w:t xml:space="preserve">February 25, </w:t>
      </w:r>
      <w:r w:rsidRPr="002F37F9" w:rsidR="00DC7149">
        <w:rPr>
          <w:rFonts w:ascii="Arial" w:hAnsi="Arial" w:cs="Arial"/>
          <w:sz w:val="24"/>
          <w:szCs w:val="24"/>
          <w:lang w:val="en-US"/>
        </w:rPr>
        <w:t xml:space="preserve">2020 </w:t>
      </w:r>
      <w:r w:rsidRPr="00BD4963">
        <w:rPr>
          <w:rFonts w:ascii="Arial" w:hAnsi="Arial" w:eastAsia="Arial" w:cs="Arial"/>
          <w:color w:val="000000" w:themeColor="text1"/>
          <w:sz w:val="24"/>
          <w:szCs w:val="24"/>
          <w:lang w:val="en-US"/>
        </w:rPr>
        <w:t xml:space="preserve">to </w:t>
      </w:r>
      <w:r w:rsidRPr="002F7669">
        <w:rPr>
          <w:rFonts w:ascii="Arial" w:hAnsi="Arial" w:eastAsia="Arial" w:cs="Arial"/>
          <w:color w:val="000000" w:themeColor="text1"/>
          <w:sz w:val="24"/>
          <w:szCs w:val="24"/>
          <w:highlight w:val="yellow"/>
          <w:lang w:val="en-US"/>
        </w:rPr>
        <w:t>April 22, 2020</w:t>
      </w:r>
      <w:r w:rsidRPr="00BD4963">
        <w:rPr>
          <w:rFonts w:ascii="Arial" w:hAnsi="Arial" w:eastAsia="Arial" w:cs="Arial"/>
          <w:color w:val="000000" w:themeColor="text1"/>
          <w:sz w:val="24"/>
          <w:szCs w:val="24"/>
          <w:lang w:val="en-US"/>
        </w:rPr>
        <w:t xml:space="preserve">, demonstrating the number of cases in Brazilian municipalities from daily data, verifying the trend, seasonality of the data and presenting the noise that was not incorporated into the series. To generate the decomposition of the Time Series, it was necessary to import the </w:t>
      </w:r>
      <w:proofErr w:type="spellStart"/>
      <w:r w:rsidRPr="00BD4963">
        <w:rPr>
          <w:rFonts w:ascii="Arial" w:hAnsi="Arial" w:eastAsia="Arial" w:cs="Arial"/>
          <w:color w:val="000000" w:themeColor="text1"/>
          <w:sz w:val="24"/>
          <w:szCs w:val="24"/>
          <w:lang w:val="en-US"/>
        </w:rPr>
        <w:t>Statsmodels</w:t>
      </w:r>
      <w:proofErr w:type="spellEnd"/>
      <w:r w:rsidRPr="00BD4963">
        <w:rPr>
          <w:rFonts w:ascii="Arial" w:hAnsi="Arial" w:eastAsia="Arial" w:cs="Arial"/>
          <w:color w:val="000000" w:themeColor="text1"/>
          <w:sz w:val="24"/>
          <w:szCs w:val="24"/>
          <w:lang w:val="en-US"/>
        </w:rPr>
        <w:t xml:space="preserve"> module (</w:t>
      </w:r>
      <w:proofErr w:type="spellStart"/>
      <w:r w:rsidRPr="00BD4963">
        <w:rPr>
          <w:rFonts w:ascii="Arial" w:hAnsi="Arial" w:eastAsia="Arial" w:cs="Arial"/>
          <w:color w:val="000000" w:themeColor="text1"/>
          <w:sz w:val="24"/>
          <w:szCs w:val="24"/>
          <w:lang w:val="en-US"/>
        </w:rPr>
        <w:t>statsmodels.tsa.seasonal</w:t>
      </w:r>
      <w:proofErr w:type="spellEnd"/>
      <w:r w:rsidRPr="00BD4963">
        <w:rPr>
          <w:rFonts w:ascii="Arial" w:hAnsi="Arial" w:eastAsia="Arial" w:cs="Arial"/>
          <w:color w:val="000000" w:themeColor="text1"/>
          <w:sz w:val="24"/>
          <w:szCs w:val="24"/>
          <w:lang w:val="en-US"/>
        </w:rPr>
        <w:t>).</w:t>
      </w:r>
    </w:p>
    <w:p w:rsidR="2B281E21" w:rsidP="004B3E7B" w:rsidRDefault="00BB45BE" w14:paraId="045254F5" w14:textId="14794FD2">
      <w:pPr>
        <w:spacing w:after="0" w:line="360" w:lineRule="auto"/>
        <w:ind w:firstLine="708"/>
        <w:jc w:val="both"/>
        <w:rPr>
          <w:rFonts w:ascii="Arial" w:hAnsi="Arial" w:eastAsia="Arial" w:cs="Arial"/>
          <w:color w:val="000000" w:themeColor="text1"/>
          <w:sz w:val="24"/>
          <w:szCs w:val="24"/>
          <w:lang w:val="en-US"/>
        </w:rPr>
      </w:pPr>
      <w:r w:rsidRPr="00BB45BE">
        <w:rPr>
          <w:rFonts w:ascii="Arial" w:hAnsi="Arial" w:eastAsia="Arial" w:cs="Arial"/>
          <w:color w:val="000000" w:themeColor="text1"/>
          <w:sz w:val="24"/>
          <w:szCs w:val="24"/>
          <w:lang w:val="en-US"/>
        </w:rPr>
        <w:t xml:space="preserve">For the development of the predictive model, </w:t>
      </w:r>
      <w:r w:rsidRPr="00BB45BE" w:rsidR="00245EFA">
        <w:rPr>
          <w:rFonts w:ascii="Arial" w:hAnsi="Arial" w:eastAsia="Arial" w:cs="Arial"/>
          <w:color w:val="000000" w:themeColor="text1"/>
          <w:sz w:val="24"/>
          <w:szCs w:val="24"/>
          <w:lang w:val="en-US"/>
        </w:rPr>
        <w:t xml:space="preserve">being imported </w:t>
      </w:r>
      <w:proofErr w:type="spellStart"/>
      <w:r w:rsidRPr="00BB45BE" w:rsidR="00245EFA">
        <w:rPr>
          <w:rFonts w:ascii="Arial" w:hAnsi="Arial" w:eastAsia="Arial" w:cs="Arial"/>
          <w:color w:val="000000" w:themeColor="text1"/>
          <w:sz w:val="24"/>
          <w:szCs w:val="24"/>
          <w:lang w:val="en-US"/>
        </w:rPr>
        <w:t>sm.tsa.statespace.SARIMAX</w:t>
      </w:r>
      <w:proofErr w:type="spellEnd"/>
      <w:r w:rsidRPr="00BB45BE" w:rsidR="00245EFA">
        <w:rPr>
          <w:rFonts w:ascii="Arial" w:hAnsi="Arial" w:eastAsia="Arial" w:cs="Arial"/>
          <w:color w:val="000000" w:themeColor="text1"/>
          <w:sz w:val="24"/>
          <w:szCs w:val="24"/>
          <w:lang w:val="en-US"/>
        </w:rPr>
        <w:t xml:space="preserve">, through the </w:t>
      </w:r>
      <w:proofErr w:type="spellStart"/>
      <w:r w:rsidRPr="00BB45BE" w:rsidR="00245EFA">
        <w:rPr>
          <w:rFonts w:ascii="Arial" w:hAnsi="Arial" w:eastAsia="Arial" w:cs="Arial"/>
          <w:color w:val="000000" w:themeColor="text1"/>
          <w:sz w:val="24"/>
          <w:szCs w:val="24"/>
          <w:lang w:val="en-US"/>
        </w:rPr>
        <w:t>Statemodels</w:t>
      </w:r>
      <w:proofErr w:type="spellEnd"/>
      <w:r w:rsidR="00C974DB">
        <w:rPr>
          <w:rFonts w:ascii="Arial" w:hAnsi="Arial" w:eastAsia="Arial" w:cs="Arial"/>
          <w:color w:val="000000" w:themeColor="text1"/>
          <w:sz w:val="24"/>
          <w:szCs w:val="24"/>
          <w:lang w:val="en-US"/>
        </w:rPr>
        <w:t xml:space="preserve">, </w:t>
      </w:r>
      <w:r w:rsidRPr="00BB45BE">
        <w:rPr>
          <w:rFonts w:ascii="Arial" w:hAnsi="Arial" w:eastAsia="Arial" w:cs="Arial"/>
          <w:color w:val="000000" w:themeColor="text1"/>
          <w:sz w:val="24"/>
          <w:szCs w:val="24"/>
          <w:lang w:val="en-US"/>
        </w:rPr>
        <w:t xml:space="preserve">we use the </w:t>
      </w:r>
      <w:r w:rsidRPr="00BB45BE" w:rsidR="00D32552">
        <w:rPr>
          <w:rFonts w:ascii="Arial" w:hAnsi="Arial" w:eastAsia="Arial" w:cs="Arial"/>
          <w:color w:val="000000" w:themeColor="text1"/>
          <w:sz w:val="24"/>
          <w:szCs w:val="24"/>
          <w:lang w:val="en-US"/>
        </w:rPr>
        <w:t xml:space="preserve">Autoregressive Integrated Moving Average </w:t>
      </w:r>
      <w:r w:rsidR="00D23629">
        <w:rPr>
          <w:rFonts w:ascii="Arial" w:hAnsi="Arial" w:eastAsia="Arial" w:cs="Arial"/>
          <w:color w:val="000000" w:themeColor="text1"/>
          <w:sz w:val="24"/>
          <w:szCs w:val="24"/>
          <w:lang w:val="en-US"/>
        </w:rPr>
        <w:t xml:space="preserve">with </w:t>
      </w:r>
      <w:r w:rsidRPr="00BB45BE" w:rsidR="00D23629">
        <w:rPr>
          <w:rFonts w:ascii="Arial" w:hAnsi="Arial" w:eastAsia="Arial" w:cs="Arial"/>
          <w:color w:val="000000" w:themeColor="text1"/>
          <w:sz w:val="24"/>
          <w:szCs w:val="24"/>
          <w:lang w:val="en-US"/>
        </w:rPr>
        <w:t xml:space="preserve">Seasonality </w:t>
      </w:r>
      <w:r w:rsidRPr="00BB45BE">
        <w:rPr>
          <w:rFonts w:ascii="Arial" w:hAnsi="Arial" w:eastAsia="Arial" w:cs="Arial"/>
          <w:color w:val="000000" w:themeColor="text1"/>
          <w:sz w:val="24"/>
          <w:szCs w:val="24"/>
          <w:lang w:val="en-US"/>
        </w:rPr>
        <w:t>(</w:t>
      </w:r>
      <w:r w:rsidR="00D23629">
        <w:rPr>
          <w:rFonts w:ascii="Arial" w:hAnsi="Arial" w:eastAsia="Arial" w:cs="Arial"/>
          <w:color w:val="000000" w:themeColor="text1"/>
          <w:sz w:val="24"/>
          <w:szCs w:val="24"/>
          <w:lang w:val="en-US"/>
        </w:rPr>
        <w:t>S</w:t>
      </w:r>
      <w:r w:rsidRPr="00BB45BE" w:rsidR="00D32552">
        <w:rPr>
          <w:rFonts w:ascii="Arial" w:hAnsi="Arial" w:eastAsia="Arial" w:cs="Arial"/>
          <w:color w:val="000000" w:themeColor="text1"/>
          <w:sz w:val="24"/>
          <w:szCs w:val="24"/>
          <w:lang w:val="en-US"/>
        </w:rPr>
        <w:t>ARIMA</w:t>
      </w:r>
      <w:r w:rsidRPr="00BB45BE">
        <w:rPr>
          <w:rFonts w:ascii="Arial" w:hAnsi="Arial" w:eastAsia="Arial" w:cs="Arial"/>
          <w:color w:val="000000" w:themeColor="text1"/>
          <w:sz w:val="24"/>
          <w:szCs w:val="24"/>
          <w:lang w:val="en-US"/>
        </w:rPr>
        <w:t>) model that use the parameters p, q and d, where p represents the number of autoregressive terms, q the number of the moving average and the number non-seasonal differences,</w:t>
      </w:r>
      <w:r w:rsidR="00245EFA">
        <w:rPr>
          <w:rFonts w:ascii="Arial" w:hAnsi="Arial" w:eastAsia="Arial" w:cs="Arial"/>
          <w:color w:val="000000" w:themeColor="text1"/>
          <w:sz w:val="24"/>
          <w:szCs w:val="24"/>
          <w:lang w:val="en-US"/>
        </w:rPr>
        <w:t xml:space="preserve"> </w:t>
      </w:r>
      <w:r w:rsidRPr="00BB45BE">
        <w:rPr>
          <w:rFonts w:ascii="Arial" w:hAnsi="Arial" w:eastAsia="Arial" w:cs="Arial"/>
          <w:color w:val="000000" w:themeColor="text1"/>
          <w:sz w:val="24"/>
          <w:szCs w:val="24"/>
          <w:lang w:val="en-US"/>
        </w:rPr>
        <w:t xml:space="preserve">adds three hyperparameters: SAMIRA (p , d, p) x (P, D, Q) </w:t>
      </w:r>
      <w:r w:rsidRPr="00BB45BE">
        <w:rPr>
          <w:rFonts w:ascii="Arial" w:hAnsi="Arial" w:eastAsia="Arial" w:cs="Arial"/>
          <w:color w:val="000000" w:themeColor="text1"/>
          <w:sz w:val="24"/>
          <w:szCs w:val="24"/>
          <w:lang w:val="en-US"/>
        </w:rPr>
        <w:lastRenderedPageBreak/>
        <w:t>m where m represents the number of time steps for a single seasonal period. A</w:t>
      </w:r>
      <w:r w:rsidR="00926F92">
        <w:rPr>
          <w:rFonts w:ascii="Arial" w:hAnsi="Arial" w:eastAsia="Arial" w:cs="Arial"/>
          <w:color w:val="000000" w:themeColor="text1"/>
          <w:sz w:val="24"/>
          <w:szCs w:val="24"/>
          <w:lang w:val="en-US"/>
        </w:rPr>
        <w:t>ll d</w:t>
      </w:r>
      <w:r w:rsidRPr="00BB45BE">
        <w:rPr>
          <w:rFonts w:ascii="Arial" w:hAnsi="Arial" w:eastAsia="Arial" w:cs="Arial"/>
          <w:color w:val="000000" w:themeColor="text1"/>
          <w:sz w:val="24"/>
          <w:szCs w:val="24"/>
          <w:lang w:val="en-US"/>
        </w:rPr>
        <w:t xml:space="preserve">ifferent parameters </w:t>
      </w:r>
      <w:r w:rsidR="00926F92">
        <w:rPr>
          <w:rFonts w:ascii="Arial" w:hAnsi="Arial" w:eastAsia="Arial" w:cs="Arial"/>
          <w:color w:val="000000" w:themeColor="text1"/>
          <w:sz w:val="24"/>
          <w:szCs w:val="24"/>
          <w:lang w:val="en-US"/>
        </w:rPr>
        <w:t xml:space="preserve">between (0,0,0)x(0,0,0)30 and </w:t>
      </w:r>
      <w:r w:rsidR="00102A13">
        <w:rPr>
          <w:rFonts w:ascii="Arial" w:hAnsi="Arial" w:eastAsia="Arial" w:cs="Arial"/>
          <w:color w:val="000000" w:themeColor="text1"/>
          <w:sz w:val="24"/>
          <w:szCs w:val="24"/>
          <w:lang w:val="en-US"/>
        </w:rPr>
        <w:t xml:space="preserve">(2,2,2)x(2,2,2)30 </w:t>
      </w:r>
      <w:r w:rsidRPr="00BB45BE">
        <w:rPr>
          <w:rFonts w:ascii="Arial" w:hAnsi="Arial" w:eastAsia="Arial" w:cs="Arial"/>
          <w:color w:val="000000" w:themeColor="text1"/>
          <w:sz w:val="24"/>
          <w:szCs w:val="24"/>
          <w:lang w:val="en-US"/>
        </w:rPr>
        <w:t xml:space="preserve">was </w:t>
      </w:r>
      <w:r w:rsidR="00102A13">
        <w:rPr>
          <w:rFonts w:ascii="Arial" w:hAnsi="Arial" w:eastAsia="Arial" w:cs="Arial"/>
          <w:color w:val="000000" w:themeColor="text1"/>
          <w:sz w:val="24"/>
          <w:szCs w:val="24"/>
          <w:lang w:val="en-US"/>
        </w:rPr>
        <w:t>tested</w:t>
      </w:r>
      <w:r w:rsidRPr="00BB45BE">
        <w:rPr>
          <w:rFonts w:ascii="Arial" w:hAnsi="Arial" w:eastAsia="Arial" w:cs="Arial"/>
          <w:color w:val="000000" w:themeColor="text1"/>
          <w:sz w:val="24"/>
          <w:szCs w:val="24"/>
          <w:lang w:val="en-US"/>
        </w:rPr>
        <w:t xml:space="preserve"> and the one with the lowest </w:t>
      </w:r>
      <w:r w:rsidRPr="00BB45BE" w:rsidR="006531EF">
        <w:rPr>
          <w:rFonts w:ascii="Arial" w:hAnsi="Arial" w:eastAsia="Arial" w:cs="Arial"/>
          <w:color w:val="000000" w:themeColor="text1"/>
          <w:sz w:val="24"/>
          <w:szCs w:val="24"/>
          <w:lang w:val="en-US"/>
        </w:rPr>
        <w:t>Akaike Information Criterion</w:t>
      </w:r>
      <w:r w:rsidRPr="00BB45BE">
        <w:rPr>
          <w:rFonts w:ascii="Arial" w:hAnsi="Arial" w:eastAsia="Arial" w:cs="Arial"/>
          <w:color w:val="000000" w:themeColor="text1"/>
          <w:sz w:val="24"/>
          <w:szCs w:val="24"/>
          <w:lang w:val="en-US"/>
        </w:rPr>
        <w:t xml:space="preserve"> (</w:t>
      </w:r>
      <w:r w:rsidR="006531EF">
        <w:rPr>
          <w:rFonts w:ascii="Arial" w:hAnsi="Arial" w:eastAsia="Arial" w:cs="Arial"/>
          <w:color w:val="000000" w:themeColor="text1"/>
          <w:sz w:val="24"/>
          <w:szCs w:val="24"/>
          <w:lang w:val="en-US"/>
        </w:rPr>
        <w:t>AIC</w:t>
      </w:r>
      <w:r w:rsidRPr="00BB45BE">
        <w:rPr>
          <w:rFonts w:ascii="Arial" w:hAnsi="Arial" w:eastAsia="Arial" w:cs="Arial"/>
          <w:color w:val="000000" w:themeColor="text1"/>
          <w:sz w:val="24"/>
          <w:szCs w:val="24"/>
          <w:lang w:val="en-US"/>
        </w:rPr>
        <w:t xml:space="preserve">) was </w:t>
      </w:r>
      <w:r w:rsidR="00574A36">
        <w:rPr>
          <w:rFonts w:ascii="Arial" w:hAnsi="Arial" w:eastAsia="Arial" w:cs="Arial"/>
          <w:color w:val="000000" w:themeColor="text1"/>
          <w:sz w:val="24"/>
          <w:szCs w:val="24"/>
          <w:lang w:val="en-US"/>
        </w:rPr>
        <w:t>used. T</w:t>
      </w:r>
      <w:r w:rsidRPr="00BB45BE">
        <w:rPr>
          <w:rFonts w:ascii="Arial" w:hAnsi="Arial" w:eastAsia="Arial" w:cs="Arial"/>
          <w:color w:val="000000" w:themeColor="text1"/>
          <w:sz w:val="24"/>
          <w:szCs w:val="24"/>
          <w:lang w:val="en-US"/>
        </w:rPr>
        <w:t xml:space="preserve">he best adjustment </w:t>
      </w:r>
      <w:r w:rsidR="00574A36">
        <w:rPr>
          <w:rFonts w:ascii="Arial" w:hAnsi="Arial" w:eastAsia="Arial" w:cs="Arial"/>
          <w:color w:val="000000" w:themeColor="text1"/>
          <w:sz w:val="24"/>
          <w:szCs w:val="24"/>
          <w:lang w:val="en-US"/>
        </w:rPr>
        <w:t xml:space="preserve">was </w:t>
      </w:r>
      <w:r w:rsidR="00046173">
        <w:rPr>
          <w:rFonts w:ascii="Arial" w:hAnsi="Arial" w:eastAsia="Arial" w:cs="Arial"/>
          <w:color w:val="000000" w:themeColor="text1"/>
          <w:sz w:val="24"/>
          <w:szCs w:val="24"/>
          <w:lang w:val="en-US"/>
        </w:rPr>
        <w:t>an</w:t>
      </w:r>
      <w:r w:rsidR="00574A36">
        <w:rPr>
          <w:rFonts w:ascii="Arial" w:hAnsi="Arial" w:eastAsia="Arial" w:cs="Arial"/>
          <w:color w:val="000000" w:themeColor="text1"/>
          <w:sz w:val="24"/>
          <w:szCs w:val="24"/>
          <w:lang w:val="en-US"/>
        </w:rPr>
        <w:t xml:space="preserve"> </w:t>
      </w:r>
      <w:r w:rsidRPr="00BB45BE">
        <w:rPr>
          <w:rFonts w:ascii="Arial" w:hAnsi="Arial" w:eastAsia="Arial" w:cs="Arial"/>
          <w:color w:val="000000" w:themeColor="text1"/>
          <w:sz w:val="24"/>
          <w:szCs w:val="24"/>
          <w:lang w:val="en-US"/>
        </w:rPr>
        <w:t xml:space="preserve">AIC = 397,846 </w:t>
      </w:r>
      <w:r w:rsidR="00574A36">
        <w:rPr>
          <w:rFonts w:ascii="Arial" w:hAnsi="Arial" w:eastAsia="Arial" w:cs="Arial"/>
          <w:color w:val="000000" w:themeColor="text1"/>
          <w:sz w:val="24"/>
          <w:szCs w:val="24"/>
          <w:lang w:val="en-US"/>
        </w:rPr>
        <w:t>with a</w:t>
      </w:r>
      <w:r w:rsidRPr="00BB45BE">
        <w:rPr>
          <w:rFonts w:ascii="Arial" w:hAnsi="Arial" w:eastAsia="Arial" w:cs="Arial"/>
          <w:color w:val="000000" w:themeColor="text1"/>
          <w:sz w:val="24"/>
          <w:szCs w:val="24"/>
          <w:lang w:val="en-US"/>
        </w:rPr>
        <w:t xml:space="preserve"> P&gt;|</w:t>
      </w:r>
      <w:r w:rsidR="00574A36">
        <w:rPr>
          <w:rFonts w:ascii="Arial" w:hAnsi="Arial" w:eastAsia="Arial" w:cs="Arial"/>
          <w:color w:val="000000" w:themeColor="text1"/>
          <w:sz w:val="24"/>
          <w:szCs w:val="24"/>
          <w:lang w:val="en-US"/>
        </w:rPr>
        <w:t>z</w:t>
      </w:r>
      <w:r w:rsidRPr="00BB45BE">
        <w:rPr>
          <w:rFonts w:ascii="Arial" w:hAnsi="Arial" w:eastAsia="Arial" w:cs="Arial"/>
          <w:color w:val="000000" w:themeColor="text1"/>
          <w:sz w:val="24"/>
          <w:szCs w:val="24"/>
          <w:lang w:val="en-US"/>
        </w:rPr>
        <w:t xml:space="preserve">| </w:t>
      </w:r>
      <w:r w:rsidR="00E12F15">
        <w:rPr>
          <w:rFonts w:ascii="Arial" w:hAnsi="Arial" w:eastAsia="Arial" w:cs="Arial"/>
          <w:color w:val="000000" w:themeColor="text1"/>
          <w:sz w:val="24"/>
          <w:szCs w:val="24"/>
          <w:lang w:val="en-US"/>
        </w:rPr>
        <w:t xml:space="preserve">lower than 0.08 for all </w:t>
      </w:r>
      <w:r w:rsidRPr="000B634D" w:rsidR="000B634D">
        <w:rPr>
          <w:rFonts w:ascii="Arial" w:hAnsi="Arial" w:eastAsia="Arial" w:cs="Arial"/>
          <w:color w:val="000000" w:themeColor="text1"/>
          <w:sz w:val="24"/>
          <w:szCs w:val="24"/>
          <w:lang w:val="en-US"/>
        </w:rPr>
        <w:t>parameters</w:t>
      </w:r>
      <w:r w:rsidRPr="00BB45BE">
        <w:rPr>
          <w:rFonts w:ascii="Arial" w:hAnsi="Arial" w:eastAsia="Arial" w:cs="Arial"/>
          <w:color w:val="000000" w:themeColor="text1"/>
          <w:sz w:val="24"/>
          <w:szCs w:val="24"/>
          <w:lang w:val="en-US"/>
        </w:rPr>
        <w:t xml:space="preserve">. The best </w:t>
      </w:r>
      <w:r w:rsidR="000B634D">
        <w:rPr>
          <w:rFonts w:ascii="Arial" w:hAnsi="Arial" w:eastAsia="Arial" w:cs="Arial"/>
          <w:color w:val="000000" w:themeColor="text1"/>
          <w:sz w:val="24"/>
          <w:szCs w:val="24"/>
          <w:lang w:val="en-US"/>
        </w:rPr>
        <w:t xml:space="preserve">configuration </w:t>
      </w:r>
      <w:r w:rsidR="005F71FB">
        <w:rPr>
          <w:rFonts w:ascii="Arial" w:hAnsi="Arial" w:eastAsia="Arial" w:cs="Arial"/>
          <w:color w:val="000000" w:themeColor="text1"/>
          <w:sz w:val="24"/>
          <w:szCs w:val="24"/>
          <w:lang w:val="en-US"/>
        </w:rPr>
        <w:t>was a</w:t>
      </w:r>
      <w:r w:rsidRPr="00BB45BE">
        <w:rPr>
          <w:rFonts w:ascii="Arial" w:hAnsi="Arial" w:eastAsia="Arial" w:cs="Arial"/>
          <w:color w:val="000000" w:themeColor="text1"/>
          <w:sz w:val="24"/>
          <w:szCs w:val="24"/>
          <w:lang w:val="en-US"/>
        </w:rPr>
        <w:t xml:space="preserve"> SARIMA (2,2,2) x (1,0,1) 30. </w:t>
      </w:r>
      <w:r w:rsidR="005F71FB">
        <w:rPr>
          <w:rFonts w:ascii="Arial" w:hAnsi="Arial" w:eastAsia="Arial" w:cs="Arial"/>
          <w:color w:val="000000" w:themeColor="text1"/>
          <w:sz w:val="24"/>
          <w:szCs w:val="24"/>
          <w:lang w:val="en-US"/>
        </w:rPr>
        <w:t>The</w:t>
      </w:r>
      <w:r w:rsidRPr="00BB45BE">
        <w:rPr>
          <w:rFonts w:ascii="Arial" w:hAnsi="Arial" w:eastAsia="Arial" w:cs="Arial"/>
          <w:color w:val="000000" w:themeColor="text1"/>
          <w:sz w:val="24"/>
          <w:szCs w:val="24"/>
          <w:lang w:val="en-US"/>
        </w:rPr>
        <w:t xml:space="preserve"> model's adjustments were tested (Figure 01). The forecast model is adjusted within the analyzed period to generate the forecast for the next months, it was the same to generate our time series.</w:t>
      </w:r>
    </w:p>
    <w:p w:rsidRPr="00BB45BE" w:rsidR="00C05115" w:rsidP="004B3E7B" w:rsidRDefault="00C05115" w14:paraId="0CF7D70D" w14:textId="77777777">
      <w:pPr>
        <w:spacing w:after="0" w:line="360" w:lineRule="auto"/>
        <w:ind w:firstLine="708"/>
        <w:jc w:val="both"/>
        <w:rPr>
          <w:rFonts w:ascii="Arial" w:hAnsi="Arial" w:eastAsia="Arial" w:cs="Arial"/>
          <w:color w:val="000000" w:themeColor="text1"/>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494"/>
      </w:tblGrid>
      <w:tr w:rsidR="00C05115" w:rsidTr="536C85DE" w14:paraId="2BB0F516" w14:textId="77777777">
        <w:tc>
          <w:tcPr>
            <w:tcW w:w="8494" w:type="dxa"/>
          </w:tcPr>
          <w:p w:rsidR="00C05115" w:rsidP="004B3E7B" w:rsidRDefault="00C05115" w14:paraId="0D30FEF0" w14:textId="09C087EE">
            <w:pPr>
              <w:spacing w:line="360" w:lineRule="auto"/>
              <w:jc w:val="both"/>
              <w:rPr>
                <w:rFonts w:ascii="Arial" w:hAnsi="Arial" w:eastAsia="Arial" w:cs="Arial"/>
                <w:color w:val="000000" w:themeColor="text1"/>
                <w:sz w:val="24"/>
                <w:szCs w:val="24"/>
                <w:lang w:val="en-US"/>
              </w:rPr>
            </w:pPr>
            <w:r>
              <w:rPr>
                <w:noProof/>
                <w:lang w:eastAsia="pt-BR"/>
              </w:rPr>
              <w:drawing>
                <wp:inline distT="0" distB="0" distL="0" distR="0" wp14:anchorId="3A2B73E0" wp14:editId="1FDE9A37">
                  <wp:extent cx="5039999" cy="2689636"/>
                  <wp:effectExtent l="0" t="0" r="8255" b="0"/>
                  <wp:docPr id="1399621086" name="Imagem 5662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254337"/>
                          <pic:cNvPicPr/>
                        </pic:nvPicPr>
                        <pic:blipFill>
                          <a:blip r:embed="rId9">
                            <a:extLst>
                              <a:ext uri="{28A0092B-C50C-407E-A947-70E740481C1C}">
                                <a14:useLocalDpi xmlns:a14="http://schemas.microsoft.com/office/drawing/2010/main" val="0"/>
                              </a:ext>
                            </a:extLst>
                          </a:blip>
                          <a:stretch>
                            <a:fillRect/>
                          </a:stretch>
                        </pic:blipFill>
                        <pic:spPr>
                          <a:xfrm>
                            <a:off x="0" y="0"/>
                            <a:ext cx="5039999" cy="2689636"/>
                          </a:xfrm>
                          <a:prstGeom prst="rect">
                            <a:avLst/>
                          </a:prstGeom>
                        </pic:spPr>
                      </pic:pic>
                    </a:graphicData>
                  </a:graphic>
                </wp:inline>
              </w:drawing>
            </w:r>
          </w:p>
        </w:tc>
      </w:tr>
      <w:tr w:rsidRPr="00731EB8" w:rsidR="00C05115" w:rsidTr="536C85DE" w14:paraId="107F6BE7" w14:textId="77777777">
        <w:tc>
          <w:tcPr>
            <w:tcW w:w="8494" w:type="dxa"/>
          </w:tcPr>
          <w:p w:rsidRPr="00C27461" w:rsidR="00C05115" w:rsidP="004B3E7B" w:rsidRDefault="00C05115" w14:paraId="685B5FDB" w14:textId="77777777">
            <w:pPr>
              <w:spacing w:line="360" w:lineRule="auto"/>
              <w:jc w:val="both"/>
              <w:rPr>
                <w:rFonts w:ascii="Arial" w:hAnsi="Arial" w:eastAsia="Arial" w:cs="Arial"/>
                <w:color w:val="000000" w:themeColor="text1"/>
                <w:sz w:val="25"/>
                <w:szCs w:val="25"/>
                <w:lang w:val="en-US"/>
              </w:rPr>
            </w:pPr>
            <w:r w:rsidRPr="00C27461">
              <w:rPr>
                <w:rFonts w:ascii="Arial" w:hAnsi="Arial" w:eastAsia="Arial" w:cs="Arial"/>
                <w:b/>
                <w:bCs/>
                <w:color w:val="000000" w:themeColor="text1"/>
                <w:sz w:val="25"/>
                <w:szCs w:val="25"/>
                <w:lang w:val="en-US"/>
              </w:rPr>
              <w:t>Figure 01. Residual Plots to test the parameters used.</w:t>
            </w:r>
            <w:r w:rsidRPr="00C27461">
              <w:rPr>
                <w:rFonts w:ascii="Arial" w:hAnsi="Arial" w:eastAsia="Arial" w:cs="Arial"/>
                <w:color w:val="000000" w:themeColor="text1"/>
                <w:sz w:val="25"/>
                <w:szCs w:val="25"/>
                <w:lang w:val="en-US"/>
              </w:rPr>
              <w:t xml:space="preserve"> (A) Residual Graph: residual errors are close to an average of zero (line). (B) Histogram graph: this density graph suggests normal distribution of the data from the adjusted model. (C) Normal QQ graph: the points (quantile) are aligned with the red line, testing the model. (D) ACF Graph: shows residual errors that are not automatically correlated. Testing parameter d (number of non-seasonal differences that was used in the model). (E) Adjustment of forecast and data that have been observed.</w:t>
            </w:r>
          </w:p>
          <w:p w:rsidR="00C05115" w:rsidP="004B3E7B" w:rsidRDefault="00C05115" w14:paraId="0E075A0B"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26672247"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183B146E"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5E19D058"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3EB713CD" w14:textId="2D8B8FD6">
            <w:pPr>
              <w:spacing w:line="360" w:lineRule="auto"/>
              <w:jc w:val="both"/>
              <w:rPr>
                <w:rFonts w:ascii="Arial" w:hAnsi="Arial" w:eastAsia="Arial" w:cs="Arial"/>
                <w:color w:val="000000" w:themeColor="text1"/>
                <w:sz w:val="24"/>
                <w:szCs w:val="24"/>
                <w:lang w:val="en-US"/>
              </w:rPr>
            </w:pPr>
          </w:p>
        </w:tc>
      </w:tr>
    </w:tbl>
    <w:p w:rsidRPr="00BB45BE" w:rsidR="2B281E21" w:rsidP="004B3E7B" w:rsidRDefault="2B281E21" w14:paraId="190534C2" w14:textId="3C68D312">
      <w:pPr>
        <w:spacing w:after="0" w:line="360" w:lineRule="auto"/>
        <w:jc w:val="both"/>
        <w:rPr>
          <w:rFonts w:ascii="Arial" w:hAnsi="Arial" w:eastAsia="Arial" w:cs="Arial"/>
          <w:color w:val="000000" w:themeColor="text1"/>
          <w:sz w:val="24"/>
          <w:szCs w:val="24"/>
          <w:lang w:val="en-US"/>
        </w:rPr>
      </w:pPr>
    </w:p>
    <w:p w:rsidRPr="00C27461" w:rsidR="00FC5B5E" w:rsidP="004B3E7B" w:rsidRDefault="00FC5B5E" w14:paraId="70FD5CC3" w14:textId="42DC8AAB">
      <w:pPr>
        <w:spacing w:after="0" w:line="360" w:lineRule="auto"/>
        <w:jc w:val="both"/>
        <w:rPr>
          <w:rFonts w:ascii="Arial" w:hAnsi="Arial" w:cs="Arial"/>
          <w:sz w:val="24"/>
          <w:szCs w:val="24"/>
          <w:lang w:val="en-US"/>
        </w:rPr>
      </w:pPr>
    </w:p>
    <w:p w:rsidR="00FC5B5E" w:rsidP="004B3E7B" w:rsidRDefault="00E23F56" w14:paraId="21C09645" w14:textId="79C5FD2E">
      <w:pPr>
        <w:spacing w:after="0" w:line="360" w:lineRule="auto"/>
        <w:jc w:val="both"/>
        <w:rPr>
          <w:rFonts w:ascii="Arial" w:hAnsi="Arial" w:cs="Arial"/>
          <w:sz w:val="24"/>
          <w:szCs w:val="24"/>
          <w:lang w:val="en-US"/>
        </w:rPr>
      </w:pPr>
      <w:r>
        <w:rPr>
          <w:rFonts w:ascii="Arial" w:hAnsi="Arial" w:cs="Arial"/>
          <w:sz w:val="24"/>
          <w:szCs w:val="24"/>
          <w:lang w:val="en-US"/>
        </w:rPr>
        <w:t>RESULTS:</w:t>
      </w:r>
    </w:p>
    <w:p w:rsidR="00C0578C" w:rsidP="004B3E7B" w:rsidRDefault="00C0578C" w14:paraId="6FCB66EC" w14:textId="77777777">
      <w:pPr>
        <w:spacing w:after="0" w:line="360" w:lineRule="auto"/>
        <w:jc w:val="both"/>
        <w:rPr>
          <w:rFonts w:ascii="Arial" w:hAnsi="Arial" w:cs="Arial"/>
          <w:sz w:val="24"/>
          <w:szCs w:val="24"/>
          <w:lang w:val="en-US"/>
        </w:rPr>
      </w:pPr>
    </w:p>
    <w:p w:rsidR="006C34B2" w:rsidP="004B3E7B" w:rsidRDefault="00E24A7C" w14:paraId="43F86A8D" w14:textId="6323EAE8">
      <w:pPr>
        <w:pStyle w:val="PargrafodaLista"/>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rsidR="00174F13" w:rsidP="004B3E7B" w:rsidRDefault="00174F13" w14:paraId="33595709" w14:textId="54BB557A">
      <w:pPr>
        <w:spacing w:after="0" w:line="360" w:lineRule="auto"/>
        <w:jc w:val="both"/>
        <w:rPr>
          <w:rFonts w:ascii="Arial" w:hAnsi="Arial" w:cs="Arial"/>
          <w:sz w:val="24"/>
          <w:szCs w:val="24"/>
          <w:lang w:val="en-US"/>
        </w:rPr>
      </w:pPr>
    </w:p>
    <w:p w:rsidR="00174F13" w:rsidP="004B3E7B" w:rsidRDefault="00791A54" w14:paraId="31CB1405" w14:textId="7ED6A6FA">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Pr="27676868" w:rsidR="00BF2F70">
        <w:rPr>
          <w:rFonts w:ascii="Arial" w:hAnsi="Arial" w:eastAsia="Arial" w:cs="Arial"/>
          <w:sz w:val="24"/>
          <w:szCs w:val="24"/>
          <w:lang w:val="en-US"/>
        </w:rPr>
        <w:t>SARS-Cov-</w:t>
      </w:r>
      <w:proofErr w:type="gramStart"/>
      <w:r w:rsidRPr="27676868" w:rsidR="00BF2F70">
        <w:rPr>
          <w:rFonts w:ascii="Arial" w:hAnsi="Arial" w:eastAsia="Arial" w:cs="Arial"/>
          <w:sz w:val="24"/>
          <w:szCs w:val="24"/>
          <w:lang w:val="en-US"/>
        </w:rPr>
        <w:t>2</w:t>
      </w:r>
      <w:r w:rsidR="00BF2F70">
        <w:rPr>
          <w:rFonts w:ascii="Arial" w:hAnsi="Arial" w:eastAsia="Arial" w:cs="Arial"/>
          <w:sz w:val="24"/>
          <w:szCs w:val="24"/>
          <w:lang w:val="en-US"/>
        </w:rPr>
        <w:t xml:space="preserve">  </w:t>
      </w:r>
      <w:r w:rsidRPr="00791A54">
        <w:rPr>
          <w:rFonts w:ascii="Arial" w:hAnsi="Arial" w:cs="Arial"/>
          <w:sz w:val="24"/>
          <w:szCs w:val="24"/>
          <w:lang w:val="en-US"/>
        </w:rPr>
        <w:t>that</w:t>
      </w:r>
      <w:proofErr w:type="gramEnd"/>
      <w:r w:rsidRPr="00791A54">
        <w:rPr>
          <w:rFonts w:ascii="Arial" w:hAnsi="Arial" w:cs="Arial"/>
          <w:sz w:val="24"/>
          <w:szCs w:val="24"/>
          <w:lang w:val="en-US"/>
        </w:rPr>
        <w:t xml:space="preserve"> is transmitted directly from human to human, we seek to understand whether the characteristics of the affected </w:t>
      </w:r>
      <w:r w:rsidRPr="00791A54" w:rsidR="00A63354">
        <w:rPr>
          <w:rFonts w:ascii="Arial" w:hAnsi="Arial" w:cs="Arial"/>
          <w:sz w:val="24"/>
          <w:szCs w:val="24"/>
          <w:lang w:val="en-US"/>
        </w:rPr>
        <w:t>cities</w:t>
      </w:r>
      <w:r w:rsidRPr="00791A54">
        <w:rPr>
          <w:rFonts w:ascii="Arial" w:hAnsi="Arial" w:cs="Arial"/>
          <w:sz w:val="24"/>
          <w:szCs w:val="24"/>
          <w:lang w:val="en-US"/>
        </w:rPr>
        <w:t xml:space="preserve"> can help in understanding the pandemic. The analyzed database has 486 municipalities (8.7% of the cities in Brazil) of the 26 states of the federation, plus the Federal District, which until April 22, 2020 had at least 1 confirmed infection, totaling 44,397 ( 0.02% of the Brazilian population) cases of COVID-19. COVID-19 cases are reported in all states, where up to 35% of the municipalities have reports (Figure 02).</w:t>
      </w:r>
    </w:p>
    <w:p w:rsidR="00791A54" w:rsidP="004B3E7B" w:rsidRDefault="00791A54" w14:paraId="57A598C9" w14:textId="0384E4A5">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791A54" w:rsidTr="536C85DE" w14:paraId="0B489803" w14:textId="77777777">
        <w:tc>
          <w:tcPr>
            <w:tcW w:w="8494" w:type="dxa"/>
          </w:tcPr>
          <w:p w:rsidR="00791A54" w:rsidP="0005259A" w:rsidRDefault="00FE3ADE" w14:paraId="7336758D" w14:textId="1C099806">
            <w:pPr>
              <w:spacing w:line="360" w:lineRule="auto"/>
              <w:jc w:val="center"/>
              <w:rPr>
                <w:rFonts w:ascii="Arial" w:hAnsi="Arial" w:cs="Arial"/>
                <w:sz w:val="24"/>
                <w:szCs w:val="24"/>
                <w:lang w:val="en-US"/>
              </w:rPr>
            </w:pPr>
            <w:r>
              <w:rPr>
                <w:noProof/>
                <w:lang w:eastAsia="pt-BR"/>
              </w:rPr>
              <w:drawing>
                <wp:inline distT="0" distB="0" distL="0" distR="0" wp14:anchorId="3719EBA8" wp14:editId="3186C491">
                  <wp:extent cx="5400040" cy="2258060"/>
                  <wp:effectExtent l="0" t="0" r="0" b="8890"/>
                  <wp:docPr id="1156746807"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0">
                            <a:extLst>
                              <a:ext uri="{28A0092B-C50C-407E-A947-70E740481C1C}">
                                <a14:useLocalDpi xmlns:a14="http://schemas.microsoft.com/office/drawing/2010/main" val="0"/>
                              </a:ext>
                            </a:extLst>
                          </a:blip>
                          <a:stretch>
                            <a:fillRect/>
                          </a:stretch>
                        </pic:blipFill>
                        <pic:spPr>
                          <a:xfrm>
                            <a:off x="0" y="0"/>
                            <a:ext cx="5400040" cy="2258060"/>
                          </a:xfrm>
                          <a:prstGeom prst="rect">
                            <a:avLst/>
                          </a:prstGeom>
                        </pic:spPr>
                      </pic:pic>
                    </a:graphicData>
                  </a:graphic>
                </wp:inline>
              </w:drawing>
            </w:r>
          </w:p>
        </w:tc>
      </w:tr>
      <w:tr w:rsidRPr="00731EB8" w:rsidR="00791A54" w:rsidTr="536C85DE" w14:paraId="41DE0EA7" w14:textId="77777777">
        <w:tc>
          <w:tcPr>
            <w:tcW w:w="8494" w:type="dxa"/>
          </w:tcPr>
          <w:p w:rsidR="00791A54" w:rsidP="004B3E7B" w:rsidRDefault="00FE3ADE" w14:paraId="7AFC733E" w14:textId="41DAF31C">
            <w:pPr>
              <w:spacing w:line="360" w:lineRule="auto"/>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rsidRPr="00174F13" w:rsidR="00791A54" w:rsidP="004B3E7B" w:rsidRDefault="00791A54" w14:paraId="1C442F96" w14:textId="77777777">
      <w:pPr>
        <w:spacing w:after="0" w:line="360" w:lineRule="auto"/>
        <w:jc w:val="both"/>
        <w:rPr>
          <w:rFonts w:ascii="Arial" w:hAnsi="Arial" w:cs="Arial"/>
          <w:sz w:val="24"/>
          <w:szCs w:val="24"/>
          <w:lang w:val="en-US"/>
        </w:rPr>
      </w:pPr>
    </w:p>
    <w:p w:rsidR="00A1530E" w:rsidP="004B3E7B" w:rsidRDefault="00A1530E" w14:paraId="124FA94A" w14:textId="2D5B9CAD">
      <w:pPr>
        <w:spacing w:after="0" w:line="360" w:lineRule="auto"/>
        <w:jc w:val="both"/>
        <w:rPr>
          <w:rFonts w:ascii="Arial" w:hAnsi="Arial" w:cs="Arial"/>
          <w:sz w:val="24"/>
          <w:szCs w:val="24"/>
          <w:lang w:val="en-US"/>
        </w:rPr>
      </w:pPr>
    </w:p>
    <w:p w:rsidR="00FE3ADE" w:rsidP="004B3E7B" w:rsidRDefault="00CC71DC" w14:paraId="2E9665E0" w14:textId="407A28DB">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t xml:space="preserve">Seeking to understand whether the characteristics of the affected municipalities can </w:t>
      </w:r>
      <w:r w:rsidRPr="00CC71DC" w:rsidR="00364479">
        <w:rPr>
          <w:rFonts w:ascii="Arial" w:hAnsi="Arial" w:cs="Arial"/>
          <w:sz w:val="24"/>
          <w:szCs w:val="24"/>
          <w:lang w:val="en-US"/>
        </w:rPr>
        <w:t>influence</w:t>
      </w:r>
      <w:r w:rsidRPr="00CC71DC">
        <w:rPr>
          <w:rFonts w:ascii="Arial" w:hAnsi="Arial" w:cs="Arial"/>
          <w:sz w:val="24"/>
          <w:szCs w:val="24"/>
          <w:lang w:val="en-US"/>
        </w:rPr>
        <w:t xml:space="preserve"> viral transmission, characteristics such as the age of the inhabitants, </w:t>
      </w:r>
      <w:r w:rsidR="00E50982">
        <w:rPr>
          <w:rFonts w:ascii="Arial" w:hAnsi="Arial" w:cs="Arial"/>
          <w:sz w:val="24"/>
          <w:szCs w:val="24"/>
          <w:lang w:val="en-US"/>
        </w:rPr>
        <w:t>declared gender</w:t>
      </w:r>
      <w:r w:rsidRPr="00CC71DC">
        <w:rPr>
          <w:rFonts w:ascii="Arial" w:hAnsi="Arial" w:cs="Arial"/>
          <w:sz w:val="24"/>
          <w:szCs w:val="24"/>
          <w:lang w:val="en-US"/>
        </w:rPr>
        <w:t xml:space="preserve">, area (km²),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In the analysis of age, Brazilian municipalities have a relative homogeneity in the </w:t>
      </w:r>
      <w:r w:rsidRPr="00CC71DC">
        <w:rPr>
          <w:rFonts w:ascii="Arial" w:hAnsi="Arial" w:cs="Arial"/>
          <w:sz w:val="24"/>
          <w:szCs w:val="24"/>
          <w:lang w:val="en-US"/>
        </w:rPr>
        <w:lastRenderedPageBreak/>
        <w:t xml:space="preserve">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Pr="00CC71DC">
        <w:rPr>
          <w:rFonts w:ascii="Arial" w:hAnsi="Arial" w:cs="Arial"/>
          <w:sz w:val="24"/>
          <w:szCs w:val="24"/>
          <w:lang w:val="en-US"/>
        </w:rPr>
        <w:t xml:space="preserve">(Figure </w:t>
      </w:r>
      <w:ins w:author="Guilherme Silveira" w:date="2020-05-07T09:54:00Z" w:id="65">
        <w:r w:rsidR="00067E1F">
          <w:rPr>
            <w:rFonts w:ascii="Arial" w:hAnsi="Arial" w:cs="Arial"/>
            <w:sz w:val="24"/>
            <w:szCs w:val="24"/>
            <w:lang w:val="en-US"/>
          </w:rPr>
          <w:t>3</w:t>
        </w:r>
      </w:ins>
      <w:commentRangeStart w:id="66"/>
      <w:del w:author="Guilherme Silveira" w:date="2020-05-07T09:54:00Z" w:id="67">
        <w:r w:rsidRPr="00CC71DC" w:rsidDel="00067E1F">
          <w:rPr>
            <w:rFonts w:ascii="Arial" w:hAnsi="Arial" w:cs="Arial"/>
            <w:sz w:val="24"/>
            <w:szCs w:val="24"/>
            <w:lang w:val="en-US"/>
          </w:rPr>
          <w:delText>2</w:delText>
        </w:r>
      </w:del>
      <w:commentRangeEnd w:id="66"/>
      <w:r w:rsidR="00C82A65">
        <w:rPr>
          <w:rStyle w:val="Refdecomentrio"/>
          <w:rFonts w:ascii="Arial" w:hAnsi="Arial"/>
        </w:rPr>
        <w:commentReference w:id="66"/>
      </w:r>
      <w:r w:rsidRPr="00CC71DC">
        <w:rPr>
          <w:rFonts w:ascii="Arial" w:hAnsi="Arial" w:cs="Arial"/>
          <w:sz w:val="24"/>
          <w:szCs w:val="24"/>
          <w:lang w:val="en-US"/>
        </w:rPr>
        <w:t xml:space="preserve">A). In the cities that present cases of COVID-19, the distribution of age groups is the same as the general distribution in Brazil (Figure </w:t>
      </w:r>
      <w:r w:rsidRPr="00544830">
        <w:rPr>
          <w:rFonts w:ascii="Arial" w:hAnsi="Arial" w:cs="Arial"/>
          <w:sz w:val="24"/>
          <w:szCs w:val="24"/>
          <w:highlight w:val="yellow"/>
          <w:lang w:val="en-US"/>
          <w:rPrChange w:author="Daisy Maria Strottmann" w:date="2020-05-06T19:56:00Z" w:id="68">
            <w:rPr>
              <w:rFonts w:ascii="Arial" w:hAnsi="Arial" w:cs="Arial"/>
              <w:sz w:val="24"/>
              <w:szCs w:val="24"/>
              <w:lang w:val="en-US"/>
            </w:rPr>
          </w:rPrChange>
        </w:rPr>
        <w:t>2</w:t>
      </w:r>
      <w:r w:rsidRPr="00CC71DC">
        <w:rPr>
          <w:rFonts w:ascii="Arial" w:hAnsi="Arial" w:cs="Arial"/>
          <w:sz w:val="24"/>
          <w:szCs w:val="24"/>
          <w:lang w:val="en-US"/>
        </w:rPr>
        <w:t xml:space="preserve">B). In the present study, the age ranges of the population in the affected cities were grouped (Figure </w:t>
      </w:r>
      <w:r w:rsidRPr="00544830">
        <w:rPr>
          <w:rFonts w:ascii="Arial" w:hAnsi="Arial" w:cs="Arial"/>
          <w:sz w:val="24"/>
          <w:szCs w:val="24"/>
          <w:highlight w:val="yellow"/>
          <w:lang w:val="en-US"/>
          <w:rPrChange w:author="Daisy Maria Strottmann" w:date="2020-05-06T19:56:00Z" w:id="69">
            <w:rPr>
              <w:rFonts w:ascii="Arial" w:hAnsi="Arial" w:cs="Arial"/>
              <w:sz w:val="24"/>
              <w:szCs w:val="24"/>
              <w:lang w:val="en-US"/>
            </w:rPr>
          </w:rPrChange>
        </w:rPr>
        <w:t>2</w:t>
      </w:r>
      <w:r w:rsidRPr="00CC71DC">
        <w:rPr>
          <w:rFonts w:ascii="Arial" w:hAnsi="Arial" w:cs="Arial"/>
          <w:sz w:val="24"/>
          <w:szCs w:val="24"/>
          <w:lang w:val="en-US"/>
        </w:rPr>
        <w:t xml:space="preserve">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w:t>
      </w:r>
      <w:r w:rsidRPr="00544830">
        <w:rPr>
          <w:rFonts w:ascii="Arial" w:hAnsi="Arial" w:cs="Arial"/>
          <w:sz w:val="24"/>
          <w:szCs w:val="24"/>
          <w:highlight w:val="yellow"/>
          <w:lang w:val="en-US"/>
          <w:rPrChange w:author="Daisy Maria Strottmann" w:date="2020-05-06T19:57:00Z" w:id="70">
            <w:rPr>
              <w:rFonts w:ascii="Arial" w:hAnsi="Arial" w:cs="Arial"/>
              <w:sz w:val="24"/>
              <w:szCs w:val="24"/>
              <w:lang w:val="en-US"/>
            </w:rPr>
          </w:rPrChange>
        </w:rPr>
        <w:t>2</w:t>
      </w:r>
      <w:r w:rsidRPr="00CC71DC">
        <w:rPr>
          <w:rFonts w:ascii="Arial" w:hAnsi="Arial" w:cs="Arial"/>
          <w:sz w:val="24"/>
          <w:szCs w:val="24"/>
          <w:lang w:val="en-US"/>
        </w:rPr>
        <w:t>D) will be used for the analysis of correlation with the COVID-19 case rate. It is possible to observe that there is no difference between the age distribution in the total Brazilian municipalities (Figure 3A) and in the affected municipalities (Figure 3B).</w:t>
      </w:r>
    </w:p>
    <w:p w:rsidR="00CC71DC" w:rsidP="004B3E7B" w:rsidRDefault="00CC71DC" w14:paraId="1EE57660" w14:textId="63FB1671">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CC71DC" w:rsidTr="536C85DE" w14:paraId="4B28E324" w14:textId="77777777">
        <w:tc>
          <w:tcPr>
            <w:tcW w:w="8494" w:type="dxa"/>
          </w:tcPr>
          <w:p w:rsidR="00CC71DC" w:rsidP="0005259A" w:rsidRDefault="00BE54D1" w14:paraId="108B4D80" w14:textId="0618C8C8">
            <w:pPr>
              <w:spacing w:line="360" w:lineRule="auto"/>
              <w:jc w:val="center"/>
              <w:rPr>
                <w:rFonts w:ascii="Arial" w:hAnsi="Arial" w:cs="Arial"/>
                <w:sz w:val="24"/>
                <w:szCs w:val="24"/>
                <w:lang w:val="en-US"/>
              </w:rPr>
            </w:pPr>
            <w:r>
              <w:rPr>
                <w:noProof/>
                <w:lang w:eastAsia="pt-BR"/>
              </w:rPr>
              <w:drawing>
                <wp:inline distT="0" distB="0" distL="0" distR="0" wp14:anchorId="7FDB6596" wp14:editId="1180FB78">
                  <wp:extent cx="5400040" cy="4227195"/>
                  <wp:effectExtent l="0" t="0" r="0" b="1905"/>
                  <wp:docPr id="52394433" name="Imagem 2"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1">
                            <a:extLst>
                              <a:ext uri="{28A0092B-C50C-407E-A947-70E740481C1C}">
                                <a14:useLocalDpi xmlns:a14="http://schemas.microsoft.com/office/drawing/2010/main" val="0"/>
                              </a:ext>
                            </a:extLst>
                          </a:blip>
                          <a:stretch>
                            <a:fillRect/>
                          </a:stretch>
                        </pic:blipFill>
                        <pic:spPr>
                          <a:xfrm>
                            <a:off x="0" y="0"/>
                            <a:ext cx="5400040" cy="4227195"/>
                          </a:xfrm>
                          <a:prstGeom prst="rect">
                            <a:avLst/>
                          </a:prstGeom>
                        </pic:spPr>
                      </pic:pic>
                    </a:graphicData>
                  </a:graphic>
                </wp:inline>
              </w:drawing>
            </w:r>
          </w:p>
        </w:tc>
      </w:tr>
      <w:tr w:rsidRPr="00731EB8" w:rsidR="00CC71DC" w:rsidTr="536C85DE" w14:paraId="3914233F" w14:textId="77777777">
        <w:tc>
          <w:tcPr>
            <w:tcW w:w="8494" w:type="dxa"/>
          </w:tcPr>
          <w:p w:rsidR="00CC71DC" w:rsidP="004B3E7B" w:rsidRDefault="00001F0B" w14:paraId="7A9ECC64" w14:textId="1F30E106">
            <w:pPr>
              <w:spacing w:line="360" w:lineRule="auto"/>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xml:space="preserve">. Stratification of age groups by age in </w:t>
            </w:r>
            <w:r w:rsidRPr="00001F0B">
              <w:rPr>
                <w:rFonts w:ascii="Arial" w:hAnsi="Arial" w:cs="Arial"/>
                <w:sz w:val="24"/>
                <w:szCs w:val="24"/>
                <w:lang w:val="en-US"/>
              </w:rPr>
              <w:lastRenderedPageBreak/>
              <w:t>the municipalities studied, represented by number of inhabitants, absolute (C) and percentage for each city (D).</w:t>
            </w:r>
          </w:p>
        </w:tc>
      </w:tr>
    </w:tbl>
    <w:p w:rsidR="00CC71DC" w:rsidP="004B3E7B" w:rsidRDefault="00CC71DC" w14:paraId="3298D786" w14:textId="77777777">
      <w:pPr>
        <w:spacing w:after="0" w:line="360" w:lineRule="auto"/>
        <w:jc w:val="both"/>
        <w:rPr>
          <w:rFonts w:ascii="Arial" w:hAnsi="Arial" w:cs="Arial"/>
          <w:sz w:val="24"/>
          <w:szCs w:val="24"/>
          <w:lang w:val="en-US"/>
        </w:rPr>
      </w:pPr>
    </w:p>
    <w:p w:rsidR="00FE3ADE" w:rsidP="004B3E7B" w:rsidRDefault="00FE3ADE" w14:paraId="1F80DAEE" w14:textId="24A28731">
      <w:pPr>
        <w:spacing w:after="0" w:line="360" w:lineRule="auto"/>
        <w:jc w:val="both"/>
        <w:rPr>
          <w:rFonts w:ascii="Arial" w:hAnsi="Arial" w:cs="Arial"/>
          <w:sz w:val="24"/>
          <w:szCs w:val="24"/>
          <w:lang w:val="en-US"/>
        </w:rPr>
      </w:pPr>
    </w:p>
    <w:p w:rsidR="00BE54D1" w:rsidP="004B3E7B" w:rsidRDefault="00995E13" w14:paraId="0A292A10" w14:textId="3DE99BAD">
      <w:pPr>
        <w:spacing w:after="0" w:line="360" w:lineRule="auto"/>
        <w:ind w:firstLine="426"/>
        <w:jc w:val="both"/>
        <w:rPr>
          <w:rFonts w:ascii="Arial" w:hAnsi="Arial" w:cs="Arial"/>
          <w:sz w:val="24"/>
          <w:szCs w:val="24"/>
          <w:lang w:val="en-US"/>
        </w:rPr>
      </w:pPr>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Pr="00995E13" w:rsidR="00DE283E">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Pr="00995E13" w:rsidR="00DE283E">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Pr="00995E13" w:rsidR="00E6108E">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Pr="00995E13" w:rsidR="00E6108E">
        <w:rPr>
          <w:rFonts w:ascii="Arial" w:hAnsi="Arial" w:cs="Arial"/>
          <w:sz w:val="24"/>
          <w:szCs w:val="24"/>
          <w:lang w:val="en-US"/>
        </w:rPr>
        <w:t xml:space="preserve">49.71% (4,581,800) men </w:t>
      </w:r>
      <w:r w:rsidRPr="00995E13">
        <w:rPr>
          <w:rFonts w:ascii="Arial" w:hAnsi="Arial" w:cs="Arial"/>
          <w:sz w:val="24"/>
          <w:szCs w:val="24"/>
          <w:lang w:val="en-US"/>
        </w:rPr>
        <w:t>(Figure 4).</w:t>
      </w:r>
    </w:p>
    <w:p w:rsidR="00F81EB3" w:rsidP="004B3E7B" w:rsidRDefault="00F81EB3" w14:paraId="08081EBA" w14:textId="3A8F67D0">
      <w:pPr>
        <w:spacing w:after="0" w:line="360" w:lineRule="auto"/>
        <w:ind w:firstLine="426"/>
        <w:jc w:val="both"/>
        <w:rPr>
          <w:rFonts w:ascii="Arial" w:hAnsi="Arial" w:cs="Arial"/>
          <w:sz w:val="24"/>
          <w:szCs w:val="24"/>
          <w:lang w:val="en-US"/>
        </w:rPr>
      </w:pPr>
    </w:p>
    <w:p w:rsidR="00F81EB3" w:rsidP="004B3E7B" w:rsidRDefault="00F81EB3" w14:paraId="2A8E70C7" w14:textId="77777777">
      <w:pPr>
        <w:spacing w:after="0" w:line="360" w:lineRule="auto"/>
        <w:ind w:firstLine="426"/>
        <w:jc w:val="both"/>
        <w:rPr>
          <w:rFonts w:ascii="Arial" w:hAnsi="Arial" w:cs="Arial"/>
          <w:sz w:val="24"/>
          <w:szCs w:val="24"/>
          <w:lang w:val="en-US"/>
        </w:rPr>
      </w:pPr>
    </w:p>
    <w:p w:rsidR="00BE54D1" w:rsidP="004B3E7B" w:rsidRDefault="00BE54D1" w14:paraId="5539C760" w14:textId="7E8F7C2F">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995E13" w:rsidTr="536C85DE" w14:paraId="30C352F3" w14:textId="77777777">
        <w:tc>
          <w:tcPr>
            <w:tcW w:w="8494" w:type="dxa"/>
          </w:tcPr>
          <w:p w:rsidR="00995E13" w:rsidP="0005259A" w:rsidRDefault="00995E13" w14:paraId="679741C7" w14:textId="4BBDE6DE">
            <w:pPr>
              <w:spacing w:line="360" w:lineRule="auto"/>
              <w:jc w:val="center"/>
              <w:rPr>
                <w:rFonts w:ascii="Arial" w:hAnsi="Arial" w:cs="Arial"/>
                <w:sz w:val="24"/>
                <w:szCs w:val="24"/>
                <w:lang w:val="en-US"/>
              </w:rPr>
            </w:pPr>
            <w:r>
              <w:rPr>
                <w:noProof/>
                <w:lang w:eastAsia="pt-BR"/>
              </w:rPr>
              <w:drawing>
                <wp:inline distT="0" distB="0" distL="0" distR="0" wp14:anchorId="4F4EBE18" wp14:editId="3D944D98">
                  <wp:extent cx="5400040" cy="1210310"/>
                  <wp:effectExtent l="0" t="0" r="0" b="8890"/>
                  <wp:docPr id="1067792055" name="Imagem 3"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2">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tc>
      </w:tr>
      <w:tr w:rsidRPr="00731EB8" w:rsidR="00995E13" w:rsidTr="536C85DE" w14:paraId="748D423E" w14:textId="77777777">
        <w:tc>
          <w:tcPr>
            <w:tcW w:w="8494" w:type="dxa"/>
          </w:tcPr>
          <w:p w:rsidR="00995E13" w:rsidP="004B3E7B" w:rsidRDefault="00A63AE9" w14:paraId="5051FE15" w14:textId="110F142E">
            <w:pPr>
              <w:spacing w:line="360" w:lineRule="auto"/>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similar to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rsidR="00995E13" w:rsidP="004B3E7B" w:rsidRDefault="00995E13" w14:paraId="619C1793" w14:textId="4A69D5AC">
      <w:pPr>
        <w:spacing w:after="0" w:line="360" w:lineRule="auto"/>
        <w:jc w:val="both"/>
        <w:rPr>
          <w:rFonts w:ascii="Arial" w:hAnsi="Arial" w:cs="Arial"/>
          <w:sz w:val="24"/>
          <w:szCs w:val="24"/>
          <w:lang w:val="en-US"/>
        </w:rPr>
      </w:pPr>
    </w:p>
    <w:p w:rsidR="00A63AE9" w:rsidP="004B3E7B" w:rsidRDefault="00A63AE9" w14:paraId="593707EA" w14:textId="38512286">
      <w:pPr>
        <w:spacing w:after="0" w:line="360" w:lineRule="auto"/>
        <w:jc w:val="both"/>
        <w:rPr>
          <w:rFonts w:ascii="Arial" w:hAnsi="Arial" w:cs="Arial"/>
          <w:sz w:val="24"/>
          <w:szCs w:val="24"/>
          <w:lang w:val="en-US"/>
        </w:rPr>
      </w:pPr>
    </w:p>
    <w:p w:rsidR="00323854" w:rsidP="004B3E7B" w:rsidRDefault="00D546BF" w14:paraId="1BA64B12" w14:textId="300AE13F">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 / km²) in the municipalities. </w:t>
      </w:r>
      <w:commentRangeStart w:id="71"/>
      <w:r w:rsidRPr="00D546BF">
        <w:rPr>
          <w:rFonts w:ascii="Arial" w:hAnsi="Arial" w:cs="Arial"/>
          <w:sz w:val="24"/>
          <w:szCs w:val="24"/>
          <w:lang w:val="en-US"/>
        </w:rPr>
        <w:t xml:space="preserve">As expected, in cities with COVID-19 reports, we observed that 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w:t>
      </w:r>
      <w:commentRangeEnd w:id="71"/>
      <w:r w:rsidR="00C07AB0">
        <w:rPr>
          <w:rStyle w:val="Refdecomentrio"/>
          <w:rFonts w:ascii="Arial" w:hAnsi="Arial"/>
        </w:rPr>
        <w:commentReference w:id="71"/>
      </w:r>
      <w:r w:rsidRPr="00D546BF">
        <w:rPr>
          <w:rFonts w:ascii="Arial" w:hAnsi="Arial" w:cs="Arial"/>
          <w:sz w:val="24"/>
          <w:szCs w:val="24"/>
          <w:lang w:val="en-US"/>
        </w:rPr>
        <w:t xml:space="preserve">The cities analyzed, therefore, are more densely populated than the national average, which is 23.8 </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/km².</w:t>
      </w:r>
    </w:p>
    <w:p w:rsidR="00A63AE9" w:rsidP="004B3E7B" w:rsidRDefault="00A63AE9" w14:paraId="0220446D" w14:textId="2A975E51">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072C8C" w:rsidTr="536C85DE" w14:paraId="0A6E325D" w14:textId="77777777">
        <w:tc>
          <w:tcPr>
            <w:tcW w:w="8494" w:type="dxa"/>
          </w:tcPr>
          <w:p w:rsidR="00072C8C" w:rsidP="0005259A" w:rsidRDefault="006569A8" w14:paraId="5D4A676A" w14:textId="27E1E41B">
            <w:pPr>
              <w:spacing w:line="360" w:lineRule="auto"/>
              <w:jc w:val="center"/>
              <w:rPr>
                <w:rFonts w:ascii="Arial" w:hAnsi="Arial" w:cs="Arial"/>
                <w:sz w:val="24"/>
                <w:szCs w:val="24"/>
                <w:lang w:val="en-US"/>
              </w:rPr>
            </w:pPr>
            <w:r>
              <w:rPr>
                <w:noProof/>
                <w:lang w:eastAsia="pt-BR"/>
              </w:rPr>
              <w:lastRenderedPageBreak/>
              <w:drawing>
                <wp:inline distT="0" distB="0" distL="0" distR="0" wp14:anchorId="1FF89622" wp14:editId="505BD225">
                  <wp:extent cx="5400040" cy="5391152"/>
                  <wp:effectExtent l="0" t="0" r="0" b="0"/>
                  <wp:docPr id="218305854" name="Imagem 4" descr="Mapa colorid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a:extLst>
                              <a:ext uri="{28A0092B-C50C-407E-A947-70E740481C1C}">
                                <a14:useLocalDpi xmlns:a14="http://schemas.microsoft.com/office/drawing/2010/main" val="0"/>
                              </a:ext>
                            </a:extLst>
                          </a:blip>
                          <a:stretch>
                            <a:fillRect/>
                          </a:stretch>
                        </pic:blipFill>
                        <pic:spPr>
                          <a:xfrm>
                            <a:off x="0" y="0"/>
                            <a:ext cx="5400040" cy="5391152"/>
                          </a:xfrm>
                          <a:prstGeom prst="rect">
                            <a:avLst/>
                          </a:prstGeom>
                        </pic:spPr>
                      </pic:pic>
                    </a:graphicData>
                  </a:graphic>
                </wp:inline>
              </w:drawing>
            </w:r>
          </w:p>
        </w:tc>
      </w:tr>
      <w:tr w:rsidRPr="00731EB8" w:rsidR="00072C8C" w:rsidTr="536C85DE" w14:paraId="4433F4AE" w14:textId="77777777">
        <w:tc>
          <w:tcPr>
            <w:tcW w:w="8494" w:type="dxa"/>
          </w:tcPr>
          <w:p w:rsidR="00072C8C" w:rsidP="004B3E7B" w:rsidRDefault="00713AB4" w14:paraId="408EDFFE" w14:textId="0B45250F">
            <w:pPr>
              <w:spacing w:line="360" w:lineRule="auto"/>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713AB4">
              <w:rPr>
                <w:rFonts w:ascii="Arial" w:hAnsi="Arial" w:cs="Arial"/>
                <w:sz w:val="24"/>
                <w:szCs w:val="24"/>
                <w:lang w:val="en-US"/>
              </w:rPr>
              <w:t xml:space="preserve"> / km²) in four quantiles, 0.39 to 55.085 (A); 55.085 to 167.315 (B); 167.315 to 602.5475 (C); 602.5475 to 13024.56 (D).</w:t>
            </w:r>
          </w:p>
        </w:tc>
      </w:tr>
    </w:tbl>
    <w:p w:rsidR="00072C8C" w:rsidP="004B3E7B" w:rsidRDefault="00072C8C" w14:paraId="0C0A0380" w14:textId="29C377FF">
      <w:pPr>
        <w:spacing w:after="0" w:line="360" w:lineRule="auto"/>
        <w:jc w:val="both"/>
        <w:rPr>
          <w:rFonts w:ascii="Arial" w:hAnsi="Arial" w:cs="Arial"/>
          <w:sz w:val="24"/>
          <w:szCs w:val="24"/>
          <w:lang w:val="en-US"/>
        </w:rPr>
      </w:pPr>
    </w:p>
    <w:p w:rsidR="001B4715" w:rsidP="004B3E7B" w:rsidRDefault="001B4715" w14:paraId="4ADF29FC" w14:textId="6E5A72CC">
      <w:pPr>
        <w:spacing w:after="0" w:line="360" w:lineRule="auto"/>
        <w:jc w:val="both"/>
        <w:rPr>
          <w:rFonts w:ascii="Arial" w:hAnsi="Arial" w:cs="Arial"/>
          <w:sz w:val="24"/>
          <w:szCs w:val="24"/>
          <w:lang w:val="en-US"/>
        </w:rPr>
      </w:pPr>
    </w:p>
    <w:p w:rsidR="001B4715" w:rsidP="004B3E7B" w:rsidRDefault="006B74B8" w14:paraId="1EF2FC8A" w14:textId="71B47F19">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 xml:space="preserve">The Municipal Human Development Index (MHDI) is related to three main factors, health, education and income. Where: healthy and long life (measured by life expectancy); education, access to knowledge (calculated using the average schooling of adults and the expected years of schooling for children of school age); and income, standard of living (measured by Gross Domestic Income per capita). The global Brazilian HDI for 2013 was 0.744, the 79th position in the world ranking among the 187 countries and territories recognized by the </w:t>
      </w:r>
      <w:r w:rsidRPr="006B74B8">
        <w:rPr>
          <w:rFonts w:ascii="Arial" w:hAnsi="Arial" w:cs="Arial"/>
          <w:sz w:val="24"/>
          <w:szCs w:val="24"/>
          <w:lang w:val="en-US"/>
        </w:rPr>
        <w:lastRenderedPageBreak/>
        <w:t>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xml:space="preserve">, number of minimum wages [R $ 975.00] per month per capita for formal workers, in Brazil in 2017 (last year measured), was 1.48 (R$ 1,443.10).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rsidR="00A63AE9" w:rsidP="004B3E7B" w:rsidRDefault="00A63AE9" w14:paraId="7AEED0EE" w14:textId="692737E3">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494"/>
      </w:tblGrid>
      <w:tr w:rsidR="006B74B8" w:rsidTr="536C85DE" w14:paraId="2ABA605D" w14:textId="77777777">
        <w:tc>
          <w:tcPr>
            <w:tcW w:w="8494" w:type="dxa"/>
          </w:tcPr>
          <w:p w:rsidR="006B74B8" w:rsidP="0005259A" w:rsidRDefault="0030134E" w14:paraId="2647C76D" w14:textId="69FE3D0B">
            <w:pPr>
              <w:spacing w:line="360" w:lineRule="auto"/>
              <w:jc w:val="center"/>
              <w:rPr>
                <w:rFonts w:ascii="Arial" w:hAnsi="Arial" w:cs="Arial"/>
                <w:sz w:val="24"/>
                <w:szCs w:val="24"/>
                <w:lang w:val="en-US"/>
              </w:rPr>
            </w:pPr>
            <w:r>
              <w:rPr>
                <w:noProof/>
                <w:lang w:eastAsia="pt-BR"/>
              </w:rPr>
              <w:drawing>
                <wp:inline distT="0" distB="0" distL="0" distR="0" wp14:anchorId="5978B69F" wp14:editId="6647E71A">
                  <wp:extent cx="3599695" cy="3599695"/>
                  <wp:effectExtent l="0" t="0" r="1270" b="1270"/>
                  <wp:docPr id="170506209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stretch>
                            <a:fillRect/>
                          </a:stretch>
                        </pic:blipFill>
                        <pic:spPr>
                          <a:xfrm>
                            <a:off x="0" y="0"/>
                            <a:ext cx="3599695" cy="3599695"/>
                          </a:xfrm>
                          <a:prstGeom prst="rect">
                            <a:avLst/>
                          </a:prstGeom>
                        </pic:spPr>
                      </pic:pic>
                    </a:graphicData>
                  </a:graphic>
                </wp:inline>
              </w:drawing>
            </w:r>
          </w:p>
        </w:tc>
      </w:tr>
      <w:tr w:rsidRPr="00731EB8" w:rsidR="006B74B8" w:rsidTr="536C85DE" w14:paraId="307B6CDD" w14:textId="77777777">
        <w:tc>
          <w:tcPr>
            <w:tcW w:w="8494" w:type="dxa"/>
          </w:tcPr>
          <w:p w:rsidR="006B74B8" w:rsidP="004B3E7B" w:rsidRDefault="0006677D" w14:paraId="4B0F995D" w14:textId="02C6B7F2">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w:t>
            </w:r>
            <w:ins w:author="Guilherme Silveira" w:date="2020-05-07T09:56:00Z" w:id="72">
              <w:r w:rsidR="00067E1F">
                <w:rPr>
                  <w:rFonts w:ascii="Arial" w:hAnsi="Arial" w:cs="Arial"/>
                  <w:sz w:val="24"/>
                  <w:szCs w:val="24"/>
                  <w:lang w:val="en-US"/>
                </w:rPr>
                <w:t>M</w:t>
              </w:r>
            </w:ins>
            <w:commentRangeStart w:id="73"/>
            <w:del w:author="Guilherme Silveira" w:date="2020-05-07T09:55:00Z" w:id="74">
              <w:r w:rsidRPr="0006677D" w:rsidDel="00067E1F">
                <w:rPr>
                  <w:rFonts w:ascii="Arial" w:hAnsi="Arial" w:cs="Arial"/>
                  <w:sz w:val="24"/>
                  <w:szCs w:val="24"/>
                  <w:lang w:val="en-US"/>
                </w:rPr>
                <w:delText xml:space="preserve">(A) </w:delText>
              </w:r>
              <w:commentRangeEnd w:id="73"/>
              <w:r w:rsidDel="00067E1F" w:rsidR="00285554">
                <w:rPr>
                  <w:rStyle w:val="Refdecomentrio"/>
                  <w:rFonts w:ascii="Arial" w:hAnsi="Arial"/>
                </w:rPr>
                <w:commentReference w:id="73"/>
              </w:r>
              <w:r w:rsidRPr="0006677D" w:rsidDel="00067E1F">
                <w:rPr>
                  <w:rFonts w:ascii="Arial" w:hAnsi="Arial" w:cs="Arial"/>
                  <w:sz w:val="24"/>
                  <w:szCs w:val="24"/>
                  <w:lang w:val="en-US"/>
                </w:rPr>
                <w:delText>M</w:delText>
              </w:r>
            </w:del>
            <w:r w:rsidRPr="0006677D">
              <w:rPr>
                <w:rFonts w:ascii="Arial" w:hAnsi="Arial" w:cs="Arial"/>
                <w:sz w:val="24"/>
                <w:szCs w:val="24"/>
                <w:lang w:val="en-US"/>
              </w:rPr>
              <w:t>HDI and income (number of minimum wages [R $ 975.00] per month for formal workers) in cities with cases of COVID-19.</w:t>
            </w:r>
          </w:p>
        </w:tc>
      </w:tr>
    </w:tbl>
    <w:p w:rsidR="006B74B8" w:rsidP="004B3E7B" w:rsidRDefault="006B74B8" w14:paraId="2097E00D" w14:textId="07079C74">
      <w:pPr>
        <w:spacing w:after="0" w:line="360" w:lineRule="auto"/>
        <w:jc w:val="both"/>
        <w:rPr>
          <w:rFonts w:ascii="Arial" w:hAnsi="Arial" w:cs="Arial"/>
          <w:sz w:val="24"/>
          <w:szCs w:val="24"/>
          <w:lang w:val="en-US"/>
        </w:rPr>
      </w:pPr>
    </w:p>
    <w:p w:rsidR="006B74B8" w:rsidP="004B3E7B" w:rsidRDefault="008F3E3A" w14:paraId="4A09B088" w14:textId="30C7575C">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Pr="7A739AED" w:rsid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rsidR="008F3E3A" w:rsidP="004B3E7B" w:rsidRDefault="008F3E3A" w14:paraId="1B1A4779" w14:textId="5A34A680">
      <w:pPr>
        <w:spacing w:after="0" w:line="360" w:lineRule="auto"/>
        <w:ind w:firstLine="426"/>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1B28B2" w:rsidTr="536C85DE" w14:paraId="4AB91C57" w14:textId="77777777">
        <w:tc>
          <w:tcPr>
            <w:tcW w:w="8494" w:type="dxa"/>
          </w:tcPr>
          <w:p w:rsidR="001B28B2" w:rsidP="0005259A" w:rsidRDefault="001B28B2" w14:paraId="163A0406" w14:textId="1643589F">
            <w:pPr>
              <w:spacing w:line="360" w:lineRule="auto"/>
              <w:jc w:val="center"/>
              <w:rPr>
                <w:rFonts w:ascii="Arial" w:hAnsi="Arial" w:cs="Arial"/>
                <w:sz w:val="24"/>
                <w:szCs w:val="24"/>
                <w:lang w:val="en-US"/>
              </w:rPr>
            </w:pPr>
            <w:r>
              <w:rPr>
                <w:noProof/>
                <w:lang w:eastAsia="pt-BR"/>
              </w:rPr>
              <w:lastRenderedPageBreak/>
              <w:drawing>
                <wp:inline distT="0" distB="0" distL="0" distR="0" wp14:anchorId="30AB986A" wp14:editId="6A035E00">
                  <wp:extent cx="5400040" cy="6751322"/>
                  <wp:effectExtent l="0" t="0" r="0" b="0"/>
                  <wp:docPr id="2053295660" name="Imagem 6" descr="Uma imagem contendo texto, mapa, 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a:extLst>
                              <a:ext uri="{28A0092B-C50C-407E-A947-70E740481C1C}">
                                <a14:useLocalDpi xmlns:a14="http://schemas.microsoft.com/office/drawing/2010/main" val="0"/>
                              </a:ext>
                            </a:extLst>
                          </a:blip>
                          <a:stretch>
                            <a:fillRect/>
                          </a:stretch>
                        </pic:blipFill>
                        <pic:spPr>
                          <a:xfrm>
                            <a:off x="0" y="0"/>
                            <a:ext cx="5400040" cy="6751322"/>
                          </a:xfrm>
                          <a:prstGeom prst="rect">
                            <a:avLst/>
                          </a:prstGeom>
                        </pic:spPr>
                      </pic:pic>
                    </a:graphicData>
                  </a:graphic>
                </wp:inline>
              </w:drawing>
            </w:r>
          </w:p>
        </w:tc>
      </w:tr>
      <w:tr w:rsidRPr="00731EB8" w:rsidR="001B28B2" w:rsidTr="536C85DE" w14:paraId="0676605B" w14:textId="77777777">
        <w:tc>
          <w:tcPr>
            <w:tcW w:w="8494" w:type="dxa"/>
          </w:tcPr>
          <w:p w:rsidR="001B28B2" w:rsidP="004B3E7B" w:rsidRDefault="00635042" w14:paraId="3A811E5B" w14:textId="23E19365">
            <w:pPr>
              <w:spacing w:line="360" w:lineRule="auto"/>
              <w:jc w:val="both"/>
              <w:rPr>
                <w:rFonts w:ascii="Arial" w:hAnsi="Arial" w:cs="Arial"/>
                <w:sz w:val="24"/>
                <w:szCs w:val="24"/>
                <w:lang w:val="en-US"/>
              </w:rPr>
            </w:pPr>
            <w:r w:rsidRPr="00635042">
              <w:rPr>
                <w:rFonts w:ascii="Arial" w:hAnsi="Arial" w:cs="Arial"/>
                <w:b/>
                <w:bCs/>
                <w:sz w:val="24"/>
                <w:szCs w:val="24"/>
                <w:lang w:val="en-US"/>
              </w:rPr>
              <w:t xml:space="preserve">Figure 07. There is no correlation between the </w:t>
            </w:r>
            <w:commentRangeStart w:id="75"/>
            <w:r w:rsidRPr="00635042">
              <w:rPr>
                <w:rFonts w:ascii="Arial" w:hAnsi="Arial" w:cs="Arial"/>
                <w:b/>
                <w:bCs/>
                <w:sz w:val="24"/>
                <w:szCs w:val="24"/>
                <w:lang w:val="en-US"/>
              </w:rPr>
              <w:t>demographic</w:t>
            </w:r>
            <w:commentRangeEnd w:id="75"/>
            <w:r w:rsidR="00C44DF8">
              <w:rPr>
                <w:rStyle w:val="Refdecomentrio"/>
                <w:rFonts w:ascii="Arial" w:hAnsi="Arial"/>
              </w:rPr>
              <w:commentReference w:id="75"/>
            </w:r>
            <w:r w:rsidRPr="00635042">
              <w:rPr>
                <w:rFonts w:ascii="Arial" w:hAnsi="Arial" w:cs="Arial"/>
                <w:b/>
                <w:bCs/>
                <w:sz w:val="24"/>
                <w:szCs w:val="24"/>
                <w:lang w:val="en-US"/>
              </w:rPr>
              <w:t xml:space="preserve"> </w:t>
            </w:r>
            <w:commentRangeStart w:id="76"/>
            <w:r w:rsidRPr="00635042">
              <w:rPr>
                <w:rFonts w:ascii="Arial" w:hAnsi="Arial" w:cs="Arial"/>
                <w:b/>
                <w:bCs/>
                <w:sz w:val="24"/>
                <w:szCs w:val="24"/>
                <w:lang w:val="en-US"/>
              </w:rPr>
              <w:t>indices</w:t>
            </w:r>
            <w:commentRangeEnd w:id="76"/>
            <w:r w:rsidR="004E5CF6">
              <w:rPr>
                <w:rStyle w:val="Refdecomentrio"/>
                <w:rFonts w:ascii="Arial" w:hAnsi="Arial"/>
              </w:rPr>
              <w:commentReference w:id="76"/>
            </w:r>
            <w:r w:rsidRPr="00635042">
              <w:rPr>
                <w:rFonts w:ascii="Arial" w:hAnsi="Arial" w:cs="Arial"/>
                <w:b/>
                <w:bCs/>
                <w:sz w:val="24"/>
                <w:szCs w:val="24"/>
                <w:lang w:val="en-US"/>
              </w:rPr>
              <w:t xml:space="preserve">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w:t>
            </w:r>
            <w:r w:rsidRPr="00635042">
              <w:rPr>
                <w:rFonts w:ascii="Arial" w:hAnsi="Arial" w:cs="Arial"/>
                <w:sz w:val="24"/>
                <w:szCs w:val="24"/>
                <w:lang w:val="en-US"/>
              </w:rPr>
              <w:lastRenderedPageBreak/>
              <w:t>Q)% of young adults (H and R)% of adults (I and S)% of elderly (J and T).</w:t>
            </w:r>
            <w:r w:rsidRPr="00913CBA" w:rsidR="00913CBA">
              <w:rPr>
                <w:lang w:val="en-US"/>
              </w:rPr>
              <w:t xml:space="preserve"> </w:t>
            </w:r>
            <w:r w:rsidRPr="00913CBA" w:rsid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rsidR="008F3E3A" w:rsidP="004B3E7B" w:rsidRDefault="008F3E3A" w14:paraId="30E46986" w14:textId="77777777">
      <w:pPr>
        <w:spacing w:after="0" w:line="360" w:lineRule="auto"/>
        <w:ind w:firstLine="426"/>
        <w:jc w:val="both"/>
        <w:rPr>
          <w:rFonts w:ascii="Arial" w:hAnsi="Arial" w:cs="Arial"/>
          <w:sz w:val="24"/>
          <w:szCs w:val="24"/>
          <w:lang w:val="en-US"/>
        </w:rPr>
      </w:pPr>
    </w:p>
    <w:p w:rsidR="006B74B8" w:rsidP="004B3E7B" w:rsidRDefault="006B74B8" w14:paraId="746FFB46" w14:textId="15F79748">
      <w:pPr>
        <w:spacing w:after="0" w:line="360" w:lineRule="auto"/>
        <w:jc w:val="both"/>
        <w:rPr>
          <w:rFonts w:ascii="Arial" w:hAnsi="Arial" w:cs="Arial"/>
          <w:sz w:val="24"/>
          <w:szCs w:val="24"/>
          <w:lang w:val="en-US"/>
        </w:rPr>
      </w:pPr>
    </w:p>
    <w:p w:rsidR="00635042" w:rsidP="004B3E7B" w:rsidRDefault="00A425FB" w14:paraId="56735688" w14:textId="5B52693A">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Once determined some of the characteristics of the cities that present cases of COVID-19, using the time series of confirmed cases, deaths and the confirmed index for 100k inhabitants, we seek to determine a model for predicting the infection.</w:t>
      </w:r>
    </w:p>
    <w:p w:rsidRPr="00A1530E" w:rsidR="00635042" w:rsidP="004B3E7B" w:rsidRDefault="00635042" w14:paraId="19FF2922" w14:textId="77777777">
      <w:pPr>
        <w:spacing w:after="0" w:line="360" w:lineRule="auto"/>
        <w:jc w:val="both"/>
        <w:rPr>
          <w:rFonts w:ascii="Arial" w:hAnsi="Arial" w:cs="Arial"/>
          <w:sz w:val="24"/>
          <w:szCs w:val="24"/>
          <w:lang w:val="en-US"/>
        </w:rPr>
      </w:pPr>
    </w:p>
    <w:p w:rsidRPr="002F37F9" w:rsidR="00A1530E" w:rsidP="004B3E7B" w:rsidRDefault="00A1530E" w14:paraId="4D3AF43A" w14:textId="07C7FCB2">
      <w:pPr>
        <w:pStyle w:val="PargrafodaLista"/>
        <w:numPr>
          <w:ilvl w:val="0"/>
          <w:numId w:val="2"/>
        </w:numPr>
        <w:spacing w:after="0" w:line="360" w:lineRule="auto"/>
        <w:ind w:left="426"/>
        <w:jc w:val="both"/>
        <w:rPr>
          <w:rFonts w:ascii="Arial" w:hAnsi="Arial" w:cs="Arial"/>
          <w:sz w:val="24"/>
          <w:szCs w:val="24"/>
          <w:lang w:val="en-US"/>
        </w:rPr>
      </w:pPr>
      <w:commentRangeStart w:id="77"/>
      <w:r w:rsidRPr="002F37F9">
        <w:rPr>
          <w:rFonts w:ascii="Arial" w:hAnsi="Arial" w:cs="Arial"/>
          <w:sz w:val="24"/>
          <w:szCs w:val="24"/>
          <w:lang w:val="en-US"/>
        </w:rPr>
        <w:t xml:space="preserve">Until </w:t>
      </w:r>
      <w:r w:rsidRPr="002F7669" w:rsidR="00A9093F">
        <w:rPr>
          <w:rFonts w:ascii="Arial" w:hAnsi="Arial" w:eastAsia="Arial" w:cs="Arial"/>
          <w:color w:val="000000" w:themeColor="text1"/>
          <w:sz w:val="24"/>
          <w:szCs w:val="24"/>
          <w:highlight w:val="yellow"/>
          <w:lang w:val="en-US"/>
        </w:rPr>
        <w:t>April 22, 2020</w:t>
      </w:r>
      <w:r w:rsidRPr="002F37F9">
        <w:rPr>
          <w:rFonts w:ascii="Arial" w:hAnsi="Arial" w:cs="Arial"/>
          <w:sz w:val="24"/>
          <w:szCs w:val="24"/>
          <w:lang w:val="en-US"/>
        </w:rPr>
        <w:t>,</w:t>
      </w:r>
      <w:commentRangeEnd w:id="77"/>
      <w:r w:rsidR="00995807">
        <w:rPr>
          <w:rStyle w:val="Refdecomentrio"/>
          <w:rFonts w:ascii="Arial" w:hAnsi="Arial"/>
        </w:rPr>
        <w:commentReference w:id="77"/>
      </w:r>
      <w:r w:rsidRPr="002F37F9">
        <w:rPr>
          <w:rFonts w:ascii="Arial" w:hAnsi="Arial" w:cs="Arial"/>
          <w:sz w:val="24"/>
          <w:szCs w:val="24"/>
          <w:lang w:val="en-US"/>
        </w:rPr>
        <w:t xml:space="preserve"> the evolution model allows predicting </w:t>
      </w:r>
      <w:r w:rsidRPr="00CA2EC7" w:rsidR="00E45756">
        <w:rPr>
          <w:rFonts w:ascii="Arial" w:hAnsi="Arial" w:cs="Arial"/>
          <w:sz w:val="24"/>
          <w:szCs w:val="24"/>
          <w:highlight w:val="yellow"/>
          <w:lang w:val="en-US"/>
        </w:rPr>
        <w:t>427,765</w:t>
      </w:r>
      <w:r w:rsidRPr="002F37F9">
        <w:rPr>
          <w:rFonts w:ascii="Arial" w:hAnsi="Arial" w:cs="Arial"/>
          <w:sz w:val="24"/>
          <w:szCs w:val="24"/>
          <w:lang w:val="en-US"/>
        </w:rPr>
        <w:t xml:space="preserve"> to </w:t>
      </w:r>
      <w:r w:rsidRPr="00CA2EC7" w:rsidR="00E45756">
        <w:rPr>
          <w:rFonts w:ascii="Arial" w:hAnsi="Arial" w:cs="Arial"/>
          <w:sz w:val="24"/>
          <w:szCs w:val="24"/>
          <w:highlight w:val="yellow"/>
          <w:lang w:val="en-US"/>
        </w:rPr>
        <w:t>496,005</w:t>
      </w:r>
      <w:r w:rsidRPr="002F37F9">
        <w:rPr>
          <w:rFonts w:ascii="Arial" w:hAnsi="Arial" w:cs="Arial"/>
          <w:sz w:val="24"/>
          <w:szCs w:val="24"/>
          <w:lang w:val="en-US"/>
        </w:rPr>
        <w:t xml:space="preserve"> confirmed cases.</w:t>
      </w:r>
    </w:p>
    <w:p w:rsidRPr="002F37F9" w:rsidR="006C34B2" w:rsidP="004B3E7B" w:rsidRDefault="006C34B2" w14:paraId="2C1C6FE0" w14:textId="77777777">
      <w:pPr>
        <w:spacing w:after="0" w:line="360" w:lineRule="auto"/>
        <w:jc w:val="both"/>
        <w:rPr>
          <w:rFonts w:ascii="Arial" w:hAnsi="Arial" w:cs="Arial"/>
          <w:sz w:val="24"/>
          <w:szCs w:val="24"/>
          <w:lang w:val="en-US"/>
        </w:rPr>
      </w:pPr>
    </w:p>
    <w:p w:rsidRPr="002F37F9" w:rsidR="006C34B2" w:rsidP="004B3E7B" w:rsidRDefault="006C34B2" w14:paraId="59FCB73F" w14:textId="3D39B25E">
      <w:pPr>
        <w:pStyle w:val="PargrafodaLista"/>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Pr="002F7669" w:rsidR="00177AA8">
        <w:rPr>
          <w:rFonts w:ascii="Arial" w:hAnsi="Arial" w:eastAsia="Arial" w:cs="Arial"/>
          <w:color w:val="000000" w:themeColor="text1"/>
          <w:sz w:val="24"/>
          <w:szCs w:val="24"/>
          <w:highlight w:val="yellow"/>
          <w:lang w:val="en-US"/>
        </w:rPr>
        <w:t>April 22, 2020</w:t>
      </w:r>
      <w:r w:rsidRPr="002F37F9" w:rsidR="00177AA8">
        <w:rPr>
          <w:rFonts w:ascii="Arial" w:hAnsi="Arial" w:cs="Arial"/>
          <w:sz w:val="24"/>
          <w:szCs w:val="24"/>
          <w:lang w:val="en-US"/>
        </w:rPr>
        <w:t xml:space="preserve"> </w:t>
      </w:r>
      <w:r w:rsidRPr="002F37F9">
        <w:rPr>
          <w:rFonts w:ascii="Arial" w:hAnsi="Arial" w:cs="Arial"/>
          <w:sz w:val="24"/>
          <w:szCs w:val="24"/>
          <w:lang w:val="en-US"/>
        </w:rPr>
        <w:t xml:space="preserve">(Figure 8A). The decomposition of the time series allows to perceive a clear tendency of increase in the number of confirmed cases and deaths, however, still a stationary condition for confirmed for 100k inhabitants (Figure 8B). As for seasonality (Figure 8C) and the random component (Figure 8D), the variation in the number of confirmed cases is significantly greater than the </w:t>
      </w:r>
      <w:ins w:author="Guilherme Silveira" w:date="2020-05-07T09:58:00Z" w:id="78">
        <w:r w:rsidRPr="002F37F9" w:rsidR="006B43E5">
          <w:rPr>
            <w:rFonts w:ascii="Arial" w:hAnsi="Arial" w:cs="Arial"/>
            <w:sz w:val="24"/>
            <w:szCs w:val="24"/>
            <w:lang w:val="en-US"/>
          </w:rPr>
          <w:t xml:space="preserve">confirmed for 100k inhabitants </w:t>
        </w:r>
        <w:r w:rsidR="006B43E5">
          <w:rPr>
            <w:rFonts w:ascii="Arial" w:hAnsi="Arial" w:cs="Arial"/>
            <w:sz w:val="24"/>
            <w:szCs w:val="24"/>
            <w:lang w:val="en-US"/>
          </w:rPr>
          <w:t xml:space="preserve">and death </w:t>
        </w:r>
      </w:ins>
      <w:commentRangeStart w:id="79"/>
      <w:del w:author="Guilherme Silveira" w:date="2020-05-07T09:58:00Z" w:id="80">
        <w:r w:rsidRPr="002F37F9" w:rsidDel="006B43E5">
          <w:rPr>
            <w:rFonts w:ascii="Arial" w:hAnsi="Arial" w:cs="Arial"/>
            <w:sz w:val="24"/>
            <w:szCs w:val="24"/>
            <w:lang w:val="en-US"/>
          </w:rPr>
          <w:delText xml:space="preserve">other data </w:delText>
        </w:r>
        <w:commentRangeEnd w:id="79"/>
        <w:r w:rsidDel="006B43E5" w:rsidR="004E7BEA">
          <w:rPr>
            <w:rStyle w:val="Refdecomentrio"/>
            <w:rFonts w:ascii="Arial" w:hAnsi="Arial"/>
          </w:rPr>
          <w:commentReference w:id="79"/>
        </w:r>
      </w:del>
      <w:r w:rsidRPr="002F37F9">
        <w:rPr>
          <w:rFonts w:ascii="Arial" w:hAnsi="Arial" w:cs="Arial"/>
          <w:sz w:val="24"/>
          <w:szCs w:val="24"/>
          <w:lang w:val="en-US"/>
        </w:rPr>
        <w:t>analyzed, as expected.</w:t>
      </w:r>
    </w:p>
    <w:p w:rsidRPr="002F37F9" w:rsidR="006C34B2" w:rsidP="004B3E7B" w:rsidRDefault="006C34B2" w14:paraId="4F0EC1AE" w14:textId="77777777">
      <w:pPr>
        <w:spacing w:after="0" w:line="360" w:lineRule="auto"/>
        <w:jc w:val="both"/>
        <w:rPr>
          <w:rFonts w:ascii="Arial" w:hAnsi="Arial" w:cs="Arial"/>
          <w:sz w:val="24"/>
          <w:szCs w:val="24"/>
          <w:lang w:val="en-US"/>
        </w:rPr>
      </w:pP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8504"/>
      </w:tblGrid>
      <w:tr w:rsidRPr="002F37F9" w:rsidR="006C34B2" w:rsidTr="536C85DE" w14:paraId="3553C7D1" w14:textId="77777777">
        <w:tc>
          <w:tcPr>
            <w:tcW w:w="8504" w:type="dxa"/>
          </w:tcPr>
          <w:p w:rsidRPr="002F37F9" w:rsidR="006C34B2" w:rsidP="0005259A" w:rsidRDefault="006C34B2" w14:paraId="0429093B" w14:textId="77777777">
            <w:pPr>
              <w:spacing w:line="360" w:lineRule="auto"/>
              <w:jc w:val="center"/>
              <w:rPr>
                <w:rFonts w:ascii="Arial" w:hAnsi="Arial" w:cs="Arial"/>
                <w:sz w:val="24"/>
                <w:szCs w:val="24"/>
                <w:lang w:val="en-US"/>
              </w:rPr>
            </w:pPr>
            <w:r>
              <w:rPr>
                <w:noProof/>
                <w:lang w:eastAsia="pt-BR"/>
              </w:rPr>
              <w:lastRenderedPageBreak/>
              <w:drawing>
                <wp:inline distT="0" distB="0" distL="0" distR="0" wp14:anchorId="420C2FBD" wp14:editId="17A5AF2B">
                  <wp:extent cx="5039999" cy="4444674"/>
                  <wp:effectExtent l="0" t="0" r="8255" b="0"/>
                  <wp:docPr id="1162923673" name="Imagem 1126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610502"/>
                          <pic:cNvPicPr/>
                        </pic:nvPicPr>
                        <pic:blipFill>
                          <a:blip r:embed="rId16">
                            <a:extLst>
                              <a:ext uri="{28A0092B-C50C-407E-A947-70E740481C1C}">
                                <a14:useLocalDpi xmlns:a14="http://schemas.microsoft.com/office/drawing/2010/main" val="0"/>
                              </a:ext>
                            </a:extLst>
                          </a:blip>
                          <a:stretch>
                            <a:fillRect/>
                          </a:stretch>
                        </pic:blipFill>
                        <pic:spPr>
                          <a:xfrm>
                            <a:off x="0" y="0"/>
                            <a:ext cx="5039999" cy="4444674"/>
                          </a:xfrm>
                          <a:prstGeom prst="rect">
                            <a:avLst/>
                          </a:prstGeom>
                        </pic:spPr>
                      </pic:pic>
                    </a:graphicData>
                  </a:graphic>
                </wp:inline>
              </w:drawing>
            </w:r>
          </w:p>
        </w:tc>
      </w:tr>
      <w:tr w:rsidRPr="00731EB8" w:rsidR="006C34B2" w:rsidTr="536C85DE" w14:paraId="3B4423A0" w14:textId="77777777">
        <w:tc>
          <w:tcPr>
            <w:tcW w:w="8504" w:type="dxa"/>
          </w:tcPr>
          <w:p w:rsidRPr="002F37F9" w:rsidR="006C34B2" w:rsidP="004B3E7B" w:rsidRDefault="006C34B2" w14:paraId="6A257D48" w14:textId="77777777">
            <w:pPr>
              <w:spacing w:line="360" w:lineRule="auto"/>
              <w:jc w:val="both"/>
              <w:rPr>
                <w:rFonts w:ascii="Arial" w:hAnsi="Arial" w:cs="Arial"/>
                <w:sz w:val="24"/>
                <w:szCs w:val="24"/>
                <w:lang w:val="en-US"/>
              </w:rPr>
            </w:pPr>
            <w:r w:rsidRPr="00247367">
              <w:rPr>
                <w:rFonts w:ascii="Arial" w:hAnsi="Arial" w:cs="Arial"/>
                <w:b/>
                <w:bCs/>
                <w:sz w:val="24"/>
                <w:szCs w:val="24"/>
                <w:lang w:val="en-US"/>
              </w:rPr>
              <w:t>Figure 08. 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rsidRPr="002F37F9" w:rsidR="006C34B2" w:rsidP="004B3E7B" w:rsidRDefault="006C34B2" w14:paraId="40177D41" w14:textId="77777777">
      <w:pPr>
        <w:spacing w:after="0" w:line="360" w:lineRule="auto"/>
        <w:jc w:val="both"/>
        <w:rPr>
          <w:rFonts w:ascii="Arial" w:hAnsi="Arial" w:cs="Arial"/>
          <w:sz w:val="24"/>
          <w:szCs w:val="24"/>
          <w:lang w:val="en-US"/>
        </w:rPr>
      </w:pPr>
    </w:p>
    <w:p w:rsidR="006C34B2" w:rsidP="004B3E7B" w:rsidRDefault="00400C84" w14:paraId="602CEF11" w14:textId="3A0C32FF">
      <w:pPr>
        <w:spacing w:after="0" w:line="360" w:lineRule="auto"/>
        <w:ind w:firstLine="709"/>
        <w:jc w:val="both"/>
        <w:rPr>
          <w:rFonts w:ascii="Arial" w:hAnsi="Arial" w:cs="Arial"/>
          <w:sz w:val="24"/>
          <w:szCs w:val="24"/>
          <w:lang w:val="en-US"/>
        </w:rPr>
      </w:pPr>
      <w:del w:author="Guilherme Silveira" w:date="2020-05-07T09:58:00Z" w:id="81">
        <w:r w:rsidRPr="00400C84" w:rsidDel="00A41B57">
          <w:rPr>
            <w:rFonts w:ascii="Arial" w:hAnsi="Arial" w:cs="Arial"/>
            <w:sz w:val="24"/>
            <w:szCs w:val="24"/>
            <w:lang w:val="en-US"/>
          </w:rPr>
          <w:delText>There w</w:delText>
        </w:r>
      </w:del>
      <w:ins w:author="Guilherme Silveira" w:date="2020-05-07T09:58:00Z" w:id="82">
        <w:r w:rsidR="00A41B57">
          <w:rPr>
            <w:rFonts w:ascii="Arial" w:hAnsi="Arial" w:cs="Arial"/>
            <w:sz w:val="24"/>
            <w:szCs w:val="24"/>
            <w:lang w:val="en-US"/>
          </w:rPr>
          <w:t>W</w:t>
        </w:r>
      </w:ins>
      <w:r w:rsidRPr="00400C84">
        <w:rPr>
          <w:rFonts w:ascii="Arial" w:hAnsi="Arial" w:cs="Arial"/>
          <w:sz w:val="24"/>
          <w:szCs w:val="24"/>
          <w:lang w:val="en-US"/>
        </w:rPr>
        <w:t xml:space="preserve">as </w:t>
      </w:r>
      <w:del w:author="Guilherme Silveira" w:date="2020-05-07T09:58:00Z" w:id="83">
        <w:r w:rsidRPr="00400C84" w:rsidDel="00A41B57">
          <w:rPr>
            <w:rFonts w:ascii="Arial" w:hAnsi="Arial" w:cs="Arial"/>
            <w:sz w:val="24"/>
            <w:szCs w:val="24"/>
            <w:lang w:val="en-US"/>
          </w:rPr>
          <w:delText xml:space="preserve">a </w:delText>
        </w:r>
      </w:del>
      <w:ins w:author="Guilherme Silveira" w:date="2020-05-07T09:59:00Z" w:id="84">
        <w:r w:rsidR="00A41B57">
          <w:rPr>
            <w:rFonts w:ascii="Arial" w:hAnsi="Arial" w:cs="Arial"/>
            <w:sz w:val="24"/>
            <w:szCs w:val="24"/>
            <w:lang w:val="en-US"/>
          </w:rPr>
          <w:t>noted</w:t>
        </w:r>
      </w:ins>
      <w:ins w:author="Guilherme Silveira" w:date="2020-05-07T09:58:00Z" w:id="85">
        <w:r w:rsidRPr="00400C84" w:rsidR="00A41B57">
          <w:rPr>
            <w:rFonts w:ascii="Arial" w:hAnsi="Arial" w:cs="Arial"/>
            <w:sz w:val="24"/>
            <w:szCs w:val="24"/>
            <w:lang w:val="en-US"/>
          </w:rPr>
          <w:t xml:space="preserve"> </w:t>
        </w:r>
      </w:ins>
      <w:r w:rsidRPr="00400C84">
        <w:rPr>
          <w:rFonts w:ascii="Arial" w:hAnsi="Arial" w:cs="Arial"/>
          <w:sz w:val="24"/>
          <w:szCs w:val="24"/>
          <w:lang w:val="en-US"/>
        </w:rPr>
        <w:t>clear upward trend in the number of cases</w:t>
      </w:r>
      <w:ins w:author="Guilherme Silveira" w:date="2020-05-07T09:59:00Z" w:id="86">
        <w:r w:rsidRPr="00A41B57" w:rsidR="00A41B57">
          <w:rPr>
            <w:lang w:val="en-US"/>
            <w:rPrChange w:author="Guilherme Silveira" w:date="2020-05-07T09:59:00Z" w:id="87">
              <w:rPr/>
            </w:rPrChange>
          </w:rPr>
          <w:t xml:space="preserve"> </w:t>
        </w:r>
        <w:r w:rsidRPr="00A41B57" w:rsidR="00A41B57">
          <w:rPr>
            <w:rFonts w:ascii="Arial" w:hAnsi="Arial" w:cs="Arial"/>
            <w:sz w:val="24"/>
            <w:szCs w:val="24"/>
            <w:lang w:val="en-US"/>
          </w:rPr>
          <w:t>of COVID-19 at the national level</w:t>
        </w:r>
      </w:ins>
      <w:r w:rsidRPr="00400C84">
        <w:rPr>
          <w:rFonts w:ascii="Arial" w:hAnsi="Arial" w:cs="Arial"/>
          <w:sz w:val="24"/>
          <w:szCs w:val="24"/>
          <w:lang w:val="en-US"/>
        </w:rPr>
        <w:t>. In order to determine a computational model to predict the evolution of COVID-19 in Brazil, we use computational modeling in the time series.</w:t>
      </w:r>
      <w:r w:rsidRPr="002F37F9" w:rsidR="006C34B2">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Pr="002F37F9" w:rsidR="006C34B2">
        <w:rPr>
          <w:rFonts w:ascii="Arial" w:hAnsi="Arial" w:cs="Arial"/>
          <w:sz w:val="24"/>
          <w:szCs w:val="24"/>
          <w:lang w:val="en-US"/>
        </w:rPr>
        <w:t xml:space="preserve">ARIMA, where we reached the forecast of </w:t>
      </w:r>
      <w:r w:rsidRPr="00CA2EC7" w:rsidR="007175BD">
        <w:rPr>
          <w:rFonts w:ascii="Arial" w:hAnsi="Arial" w:cs="Arial"/>
          <w:sz w:val="24"/>
          <w:szCs w:val="24"/>
          <w:highlight w:val="yellow"/>
          <w:lang w:val="en-US"/>
        </w:rPr>
        <w:t>427</w:t>
      </w:r>
      <w:r w:rsidRPr="00CA2EC7" w:rsidR="00CA2EC7">
        <w:rPr>
          <w:rFonts w:ascii="Arial" w:hAnsi="Arial" w:cs="Arial"/>
          <w:sz w:val="24"/>
          <w:szCs w:val="24"/>
          <w:highlight w:val="yellow"/>
          <w:lang w:val="en-US"/>
        </w:rPr>
        <w:t>,</w:t>
      </w:r>
      <w:r w:rsidRPr="00CA2EC7" w:rsidR="007175BD">
        <w:rPr>
          <w:rFonts w:ascii="Arial" w:hAnsi="Arial" w:cs="Arial"/>
          <w:sz w:val="24"/>
          <w:szCs w:val="24"/>
          <w:highlight w:val="yellow"/>
          <w:lang w:val="en-US"/>
        </w:rPr>
        <w:t>76</w:t>
      </w:r>
      <w:r w:rsidRPr="00CA2EC7" w:rsidR="00CA2EC7">
        <w:rPr>
          <w:rFonts w:ascii="Arial" w:hAnsi="Arial" w:cs="Arial"/>
          <w:sz w:val="24"/>
          <w:szCs w:val="24"/>
          <w:highlight w:val="yellow"/>
          <w:lang w:val="en-US"/>
        </w:rPr>
        <w:t>5</w:t>
      </w:r>
      <w:r w:rsidR="007175BD">
        <w:rPr>
          <w:rFonts w:ascii="Arial" w:hAnsi="Arial" w:cs="Arial"/>
          <w:sz w:val="24"/>
          <w:szCs w:val="24"/>
          <w:lang w:val="en-US"/>
        </w:rPr>
        <w:t xml:space="preserve"> </w:t>
      </w:r>
      <w:r w:rsidRPr="002F37F9" w:rsidR="006C34B2">
        <w:rPr>
          <w:rFonts w:ascii="Arial" w:hAnsi="Arial" w:cs="Arial"/>
          <w:sz w:val="24"/>
          <w:szCs w:val="24"/>
          <w:lang w:val="en-US"/>
        </w:rPr>
        <w:t xml:space="preserve">to </w:t>
      </w:r>
      <w:r w:rsidRPr="00CA2EC7" w:rsidR="00CA2EC7">
        <w:rPr>
          <w:rFonts w:ascii="Arial" w:hAnsi="Arial" w:cs="Arial"/>
          <w:sz w:val="24"/>
          <w:szCs w:val="24"/>
          <w:highlight w:val="yellow"/>
          <w:lang w:val="en-US"/>
        </w:rPr>
        <w:t>496,005</w:t>
      </w:r>
      <w:r w:rsidRPr="002F37F9" w:rsidR="006C34B2">
        <w:rPr>
          <w:rFonts w:ascii="Arial" w:hAnsi="Arial" w:cs="Arial"/>
          <w:sz w:val="24"/>
          <w:szCs w:val="24"/>
          <w:lang w:val="en-US"/>
        </w:rPr>
        <w:t xml:space="preserve">, up to </w:t>
      </w:r>
      <w:commentRangeStart w:id="88"/>
      <w:r w:rsidRPr="002F7669" w:rsidR="00177AA8">
        <w:rPr>
          <w:rFonts w:ascii="Arial" w:hAnsi="Arial" w:eastAsia="Arial" w:cs="Arial"/>
          <w:color w:val="000000" w:themeColor="text1"/>
          <w:sz w:val="24"/>
          <w:szCs w:val="24"/>
          <w:highlight w:val="yellow"/>
          <w:lang w:val="en-US"/>
        </w:rPr>
        <w:t>April 22, 2020</w:t>
      </w:r>
      <w:commentRangeEnd w:id="88"/>
      <w:r w:rsidR="00B75A66">
        <w:rPr>
          <w:rStyle w:val="Refdecomentrio"/>
          <w:rFonts w:ascii="Arial" w:hAnsi="Arial"/>
        </w:rPr>
        <w:commentReference w:id="88"/>
      </w:r>
      <w:r w:rsidRPr="002F37F9" w:rsidR="006C34B2">
        <w:rPr>
          <w:rFonts w:ascii="Arial" w:hAnsi="Arial" w:cs="Arial"/>
          <w:sz w:val="24"/>
          <w:szCs w:val="24"/>
          <w:lang w:val="en-US"/>
        </w:rPr>
        <w:t>, with 95% confidence (Figure 9).</w:t>
      </w:r>
    </w:p>
    <w:p w:rsidRPr="002F37F9" w:rsidR="00640161" w:rsidP="004B3E7B" w:rsidRDefault="00640161" w14:paraId="3925A8A9" w14:textId="77777777">
      <w:pPr>
        <w:spacing w:after="0" w:line="360" w:lineRule="auto"/>
        <w:ind w:firstLine="709"/>
        <w:jc w:val="both"/>
        <w:rPr>
          <w:rFonts w:ascii="Arial" w:hAnsi="Arial" w:cs="Arial"/>
          <w:sz w:val="24"/>
          <w:szCs w:val="24"/>
          <w:lang w:val="en-US"/>
        </w:rPr>
      </w:pPr>
    </w:p>
    <w:p w:rsidRPr="002F37F9" w:rsidR="006C34B2" w:rsidP="004B3E7B" w:rsidRDefault="006C34B2" w14:paraId="36DC51D1" w14:textId="77777777">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elacomgrad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8504"/>
      </w:tblGrid>
      <w:tr w:rsidRPr="002F37F9" w:rsidR="006C34B2" w:rsidTr="536C85DE" w14:paraId="31DC2ED3" w14:textId="77777777">
        <w:tc>
          <w:tcPr>
            <w:tcW w:w="8504" w:type="dxa"/>
          </w:tcPr>
          <w:p w:rsidRPr="002F37F9" w:rsidR="006C34B2" w:rsidP="0005259A" w:rsidRDefault="006C34B2" w14:paraId="3D3B9552" w14:textId="77777777">
            <w:pPr>
              <w:spacing w:line="360" w:lineRule="auto"/>
              <w:jc w:val="center"/>
              <w:rPr>
                <w:rFonts w:ascii="Arial" w:hAnsi="Arial" w:cs="Arial"/>
                <w:sz w:val="24"/>
                <w:szCs w:val="24"/>
                <w:lang w:val="en-US"/>
              </w:rPr>
            </w:pPr>
            <w:r>
              <w:rPr>
                <w:noProof/>
                <w:lang w:eastAsia="pt-BR"/>
              </w:rPr>
              <w:lastRenderedPageBreak/>
              <w:drawing>
                <wp:inline distT="0" distB="0" distL="0" distR="0" wp14:anchorId="02DDAC49" wp14:editId="40020593">
                  <wp:extent cx="5039999" cy="1109695"/>
                  <wp:effectExtent l="0" t="0" r="0" b="0"/>
                  <wp:docPr id="823567249" name="Imagem 10166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666744"/>
                          <pic:cNvPicPr/>
                        </pic:nvPicPr>
                        <pic:blipFill>
                          <a:blip r:embed="rId17">
                            <a:extLst>
                              <a:ext uri="{28A0092B-C50C-407E-A947-70E740481C1C}">
                                <a14:useLocalDpi xmlns:a14="http://schemas.microsoft.com/office/drawing/2010/main" val="0"/>
                              </a:ext>
                            </a:extLst>
                          </a:blip>
                          <a:stretch>
                            <a:fillRect/>
                          </a:stretch>
                        </pic:blipFill>
                        <pic:spPr>
                          <a:xfrm>
                            <a:off x="0" y="0"/>
                            <a:ext cx="5039999" cy="1109695"/>
                          </a:xfrm>
                          <a:prstGeom prst="rect">
                            <a:avLst/>
                          </a:prstGeom>
                        </pic:spPr>
                      </pic:pic>
                    </a:graphicData>
                  </a:graphic>
                </wp:inline>
              </w:drawing>
            </w:r>
          </w:p>
        </w:tc>
      </w:tr>
      <w:tr w:rsidRPr="00731EB8" w:rsidR="006C34B2" w:rsidTr="536C85DE" w14:paraId="1985EE1B" w14:textId="77777777">
        <w:tc>
          <w:tcPr>
            <w:tcW w:w="8504" w:type="dxa"/>
          </w:tcPr>
          <w:p w:rsidRPr="002F37F9" w:rsidR="006C34B2" w:rsidP="004B3E7B" w:rsidRDefault="006C34B2" w14:paraId="66FD2BCB" w14:textId="27C7D583">
            <w:pPr>
              <w:spacing w:line="360" w:lineRule="auto"/>
              <w:jc w:val="both"/>
              <w:rPr>
                <w:rFonts w:ascii="Arial" w:hAnsi="Arial" w:cs="Arial"/>
                <w:sz w:val="24"/>
                <w:szCs w:val="24"/>
                <w:lang w:val="en-US"/>
              </w:rPr>
            </w:pPr>
            <w:r w:rsidRPr="00C8229E">
              <w:rPr>
                <w:rFonts w:ascii="Arial" w:hAnsi="Arial" w:cs="Arial"/>
                <w:b/>
                <w:bCs/>
                <w:sz w:val="24"/>
                <w:szCs w:val="24"/>
                <w:lang w:val="en-US"/>
              </w:rPr>
              <w:t>Figure 09. Average estimate of 63,638 confirmed cases in 30 days</w:t>
            </w:r>
            <w:r w:rsidRPr="002F37F9">
              <w:rPr>
                <w:rFonts w:ascii="Arial" w:hAnsi="Arial" w:cs="Arial"/>
                <w:sz w:val="24"/>
                <w:szCs w:val="24"/>
                <w:lang w:val="en-US"/>
              </w:rPr>
              <w:t xml:space="preserve">. </w:t>
            </w:r>
            <w:r w:rsidR="00C8229E">
              <w:rPr>
                <w:rFonts w:ascii="Arial" w:hAnsi="Arial" w:cs="Arial"/>
                <w:sz w:val="24"/>
                <w:szCs w:val="24"/>
                <w:lang w:val="en-US"/>
              </w:rPr>
              <w:t>S</w:t>
            </w:r>
            <w:r w:rsidRPr="002F37F9">
              <w:rPr>
                <w:rFonts w:ascii="Arial" w:hAnsi="Arial" w:cs="Arial"/>
                <w:sz w:val="24"/>
                <w:szCs w:val="24"/>
                <w:lang w:val="en-US"/>
              </w:rPr>
              <w:t>ARIMA model of forecast of confirmed cases until 05/10/2020. Confirmed cases (blue), forecast (orange), model fit analysis (green) and forecast interval with 95% confidence (gray). Up to the end date, between 56,829 and 70,447 cases are expected.</w:t>
            </w:r>
          </w:p>
        </w:tc>
      </w:tr>
    </w:tbl>
    <w:p w:rsidR="006C34B2" w:rsidP="004B3E7B" w:rsidRDefault="006C34B2" w14:paraId="1DB6A812" w14:textId="161CFBFA">
      <w:pPr>
        <w:spacing w:after="0" w:line="360" w:lineRule="auto"/>
        <w:jc w:val="both"/>
        <w:rPr>
          <w:rFonts w:ascii="Arial" w:hAnsi="Arial" w:cs="Arial"/>
          <w:sz w:val="24"/>
          <w:szCs w:val="24"/>
          <w:lang w:val="en-US"/>
        </w:rPr>
      </w:pPr>
    </w:p>
    <w:p w:rsidR="00A425FB" w:rsidP="004B3E7B" w:rsidRDefault="00A425FB" w14:paraId="0A10E8C8" w14:textId="77777777">
      <w:pPr>
        <w:spacing w:after="0" w:line="360" w:lineRule="auto"/>
        <w:jc w:val="both"/>
        <w:rPr>
          <w:rFonts w:ascii="Arial" w:hAnsi="Arial" w:cs="Arial"/>
          <w:sz w:val="24"/>
          <w:szCs w:val="24"/>
          <w:lang w:val="en-US"/>
        </w:rPr>
      </w:pPr>
    </w:p>
    <w:p w:rsidR="00A425FB" w:rsidP="004B3E7B" w:rsidRDefault="00A425FB" w14:paraId="49860F93" w14:textId="4757D3D0">
      <w:pPr>
        <w:spacing w:after="0" w:line="360" w:lineRule="auto"/>
        <w:jc w:val="both"/>
        <w:rPr>
          <w:rFonts w:ascii="Arial" w:hAnsi="Arial" w:cs="Arial"/>
          <w:sz w:val="24"/>
          <w:szCs w:val="24"/>
          <w:lang w:val="en-US"/>
        </w:rPr>
      </w:pPr>
      <w:r>
        <w:rPr>
          <w:rFonts w:ascii="Arial" w:hAnsi="Arial" w:cs="Arial"/>
          <w:sz w:val="24"/>
          <w:szCs w:val="24"/>
          <w:lang w:val="en-US"/>
        </w:rPr>
        <w:t>CONCLUSION:</w:t>
      </w:r>
    </w:p>
    <w:p w:rsidR="00CE0D90" w:rsidP="004B3E7B" w:rsidRDefault="00CE0D90" w14:paraId="0F65B552" w14:textId="77777777">
      <w:pPr>
        <w:spacing w:after="0" w:line="360" w:lineRule="auto"/>
        <w:jc w:val="both"/>
        <w:rPr>
          <w:rFonts w:ascii="Arial" w:hAnsi="Arial" w:cs="Arial"/>
          <w:sz w:val="24"/>
          <w:szCs w:val="24"/>
          <w:lang w:val="en-US"/>
        </w:rPr>
      </w:pPr>
    </w:p>
    <w:p w:rsidR="00A425FB" w:rsidP="004B3E7B" w:rsidRDefault="00A425FB" w14:paraId="6AB90ED2" w14:textId="69E37EC7">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Pr="00AF3BA0" w:rsidR="00AF3BA0">
        <w:rPr>
          <w:rFonts w:ascii="Arial" w:hAnsi="Arial" w:cs="Arial"/>
          <w:sz w:val="24"/>
          <w:szCs w:val="24"/>
          <w:lang w:val="en-US"/>
        </w:rPr>
        <w:t xml:space="preserve">In addition, if </w:t>
      </w:r>
      <w:proofErr w:type="gramStart"/>
      <w:r w:rsidRPr="00AF3BA0" w:rsidR="00AF3BA0">
        <w:rPr>
          <w:rFonts w:ascii="Arial" w:hAnsi="Arial" w:cs="Arial"/>
          <w:sz w:val="24"/>
          <w:szCs w:val="24"/>
          <w:lang w:val="en-US"/>
        </w:rPr>
        <w:t>conditions</w:t>
      </w:r>
      <w:ins w:author="Guilherme Silveira" w:date="2020-05-07T10:00:00Z" w:id="89">
        <w:r w:rsidR="00A41B57">
          <w:rPr>
            <w:rFonts w:ascii="Arial" w:hAnsi="Arial" w:cs="Arial"/>
            <w:sz w:val="24"/>
            <w:szCs w:val="24"/>
            <w:lang w:val="en-US"/>
          </w:rPr>
          <w:t>,</w:t>
        </w:r>
      </w:ins>
      <w:r w:rsidRPr="00AF3BA0" w:rsidR="00AF3BA0">
        <w:rPr>
          <w:rFonts w:ascii="Arial" w:hAnsi="Arial" w:cs="Arial"/>
          <w:sz w:val="24"/>
          <w:szCs w:val="24"/>
          <w:lang w:val="en-US"/>
        </w:rPr>
        <w:t xml:space="preserve"> </w:t>
      </w:r>
      <w:ins w:author="Guilherme Silveira" w:date="2020-05-07T10:00:00Z" w:id="90">
        <w:r w:rsidRPr="00A41B57" w:rsidR="00A41B57">
          <w:rPr>
            <w:lang w:val="en-US"/>
            <w:rPrChange w:author="Guilherme Silveira" w:date="2020-05-07T10:00:00Z" w:id="91">
              <w:rPr/>
            </w:rPrChange>
          </w:rPr>
          <w:t xml:space="preserve"> </w:t>
        </w:r>
        <w:r w:rsidRPr="00A41B57" w:rsidR="00A41B57">
          <w:rPr>
            <w:rFonts w:ascii="Arial" w:hAnsi="Arial" w:cs="Arial"/>
            <w:sz w:val="24"/>
            <w:szCs w:val="24"/>
            <w:lang w:val="en-US"/>
          </w:rPr>
          <w:t>in</w:t>
        </w:r>
        <w:proofErr w:type="gramEnd"/>
        <w:r w:rsidRPr="00A41B57" w:rsidR="00A41B57">
          <w:rPr>
            <w:rFonts w:ascii="Arial" w:hAnsi="Arial" w:cs="Arial"/>
            <w:sz w:val="24"/>
            <w:szCs w:val="24"/>
            <w:lang w:val="en-US"/>
          </w:rPr>
          <w:t xml:space="preserve"> particular social isolation</w:t>
        </w:r>
        <w:r w:rsidR="00F77F53">
          <w:rPr>
            <w:rFonts w:ascii="Arial" w:hAnsi="Arial" w:cs="Arial"/>
            <w:sz w:val="24"/>
            <w:szCs w:val="24"/>
            <w:lang w:val="en-US"/>
          </w:rPr>
          <w:t>,</w:t>
        </w:r>
        <w:r w:rsidRPr="00A41B57" w:rsidR="00A41B57">
          <w:rPr>
            <w:rFonts w:ascii="Arial" w:hAnsi="Arial" w:cs="Arial"/>
            <w:sz w:val="24"/>
            <w:szCs w:val="24"/>
            <w:lang w:val="en-US"/>
          </w:rPr>
          <w:t xml:space="preserve"> </w:t>
        </w:r>
      </w:ins>
      <w:r w:rsidRPr="00AF3BA0" w:rsidR="00AF3BA0">
        <w:rPr>
          <w:rFonts w:ascii="Arial" w:hAnsi="Arial" w:cs="Arial"/>
          <w:sz w:val="24"/>
          <w:szCs w:val="24"/>
          <w:lang w:val="en-US"/>
        </w:rPr>
        <w:t xml:space="preserve">are maintained, our model predicts </w:t>
      </w:r>
      <w:r w:rsidRPr="00CA2EC7" w:rsidR="00177AA8">
        <w:rPr>
          <w:rFonts w:ascii="Arial" w:hAnsi="Arial" w:cs="Arial"/>
          <w:sz w:val="24"/>
          <w:szCs w:val="24"/>
          <w:highlight w:val="yellow"/>
          <w:lang w:val="en-US"/>
        </w:rPr>
        <w:t>427,765</w:t>
      </w:r>
      <w:r w:rsidR="00177AA8">
        <w:rPr>
          <w:rFonts w:ascii="Arial" w:hAnsi="Arial" w:cs="Arial"/>
          <w:sz w:val="24"/>
          <w:szCs w:val="24"/>
          <w:lang w:val="en-US"/>
        </w:rPr>
        <w:t xml:space="preserve"> </w:t>
      </w:r>
      <w:r w:rsidRPr="002F37F9" w:rsidR="00177AA8">
        <w:rPr>
          <w:rFonts w:ascii="Arial" w:hAnsi="Arial" w:cs="Arial"/>
          <w:sz w:val="24"/>
          <w:szCs w:val="24"/>
          <w:lang w:val="en-US"/>
        </w:rPr>
        <w:t xml:space="preserve">to </w:t>
      </w:r>
      <w:r w:rsidRPr="00CA2EC7" w:rsidR="00177AA8">
        <w:rPr>
          <w:rFonts w:ascii="Arial" w:hAnsi="Arial" w:cs="Arial"/>
          <w:sz w:val="24"/>
          <w:szCs w:val="24"/>
          <w:highlight w:val="yellow"/>
          <w:lang w:val="en-US"/>
        </w:rPr>
        <w:t>496,005</w:t>
      </w:r>
      <w:r w:rsidRPr="002F37F9" w:rsidR="00177AA8">
        <w:rPr>
          <w:rFonts w:ascii="Arial" w:hAnsi="Arial" w:cs="Arial"/>
          <w:sz w:val="24"/>
          <w:szCs w:val="24"/>
          <w:lang w:val="en-US"/>
        </w:rPr>
        <w:t xml:space="preserve">, up to </w:t>
      </w:r>
      <w:r w:rsidRPr="002F7669" w:rsidR="00177AA8">
        <w:rPr>
          <w:rFonts w:ascii="Arial" w:hAnsi="Arial" w:eastAsia="Arial" w:cs="Arial"/>
          <w:color w:val="000000" w:themeColor="text1"/>
          <w:sz w:val="24"/>
          <w:szCs w:val="24"/>
          <w:highlight w:val="yellow"/>
          <w:lang w:val="en-US"/>
        </w:rPr>
        <w:t>April 22, 2020</w:t>
      </w:r>
      <w:r w:rsidRPr="00AF3BA0" w:rsidR="00AF3BA0">
        <w:rPr>
          <w:rFonts w:ascii="Arial" w:hAnsi="Arial" w:cs="Arial"/>
          <w:sz w:val="24"/>
          <w:szCs w:val="24"/>
          <w:lang w:val="en-US"/>
        </w:rPr>
        <w:t>.</w:t>
      </w:r>
    </w:p>
    <w:p w:rsidR="00A425FB" w:rsidP="004B3E7B" w:rsidRDefault="00A425FB" w14:paraId="742A1BB6" w14:textId="1F5AA460">
      <w:pPr>
        <w:spacing w:after="0" w:line="360" w:lineRule="auto"/>
        <w:jc w:val="both"/>
        <w:rPr>
          <w:rFonts w:ascii="Arial" w:hAnsi="Arial" w:cs="Arial"/>
          <w:sz w:val="24"/>
          <w:szCs w:val="24"/>
          <w:lang w:val="en-US"/>
        </w:rPr>
      </w:pPr>
    </w:p>
    <w:p w:rsidR="00CE0D90" w:rsidP="004B3E7B" w:rsidRDefault="00CE0D90" w14:paraId="7360B9A2" w14:textId="60BE75FC">
      <w:pPr>
        <w:spacing w:after="0" w:line="360" w:lineRule="auto"/>
        <w:jc w:val="both"/>
        <w:rPr>
          <w:rFonts w:ascii="Arial" w:hAnsi="Arial" w:cs="Arial"/>
          <w:sz w:val="24"/>
          <w:szCs w:val="24"/>
          <w:lang w:val="en-US"/>
        </w:rPr>
      </w:pPr>
    </w:p>
    <w:p w:rsidR="00CE0D90" w:rsidP="004B3E7B" w:rsidRDefault="00CE0D90" w14:paraId="05C12163" w14:textId="5D2A8876">
      <w:pPr>
        <w:spacing w:after="0" w:line="360" w:lineRule="auto"/>
        <w:jc w:val="both"/>
        <w:rPr>
          <w:rFonts w:ascii="Arial" w:hAnsi="Arial" w:cs="Arial"/>
          <w:sz w:val="24"/>
          <w:szCs w:val="24"/>
          <w:lang w:val="en-US"/>
        </w:rPr>
      </w:pPr>
    </w:p>
    <w:p w:rsidR="00CE0D90" w:rsidP="004B3E7B" w:rsidRDefault="00CE0D90" w14:paraId="43C20B3B" w14:textId="0635B3A6">
      <w:pPr>
        <w:spacing w:after="0" w:line="360" w:lineRule="auto"/>
        <w:jc w:val="both"/>
        <w:rPr>
          <w:rFonts w:ascii="Arial" w:hAnsi="Arial" w:cs="Arial"/>
          <w:sz w:val="24"/>
          <w:szCs w:val="24"/>
          <w:lang w:val="en-US"/>
        </w:rPr>
      </w:pPr>
    </w:p>
    <w:p w:rsidR="00CE0D90" w:rsidP="004B3E7B" w:rsidRDefault="00CE0D90" w14:paraId="55399948" w14:textId="1DBA3EEB">
      <w:pPr>
        <w:spacing w:after="0" w:line="360" w:lineRule="auto"/>
        <w:jc w:val="both"/>
        <w:rPr>
          <w:rFonts w:ascii="Arial" w:hAnsi="Arial" w:cs="Arial"/>
          <w:sz w:val="24"/>
          <w:szCs w:val="24"/>
          <w:lang w:val="en-US"/>
        </w:rPr>
      </w:pPr>
    </w:p>
    <w:p w:rsidR="00CE0D90" w:rsidP="004B3E7B" w:rsidRDefault="00CE0D90" w14:paraId="0D0C7618" w14:textId="321B3D74">
      <w:pPr>
        <w:spacing w:after="0" w:line="360" w:lineRule="auto"/>
        <w:jc w:val="both"/>
        <w:rPr>
          <w:rFonts w:ascii="Arial" w:hAnsi="Arial" w:cs="Arial"/>
          <w:sz w:val="24"/>
          <w:szCs w:val="24"/>
          <w:lang w:val="en-US"/>
        </w:rPr>
      </w:pPr>
    </w:p>
    <w:p w:rsidR="00CE0D90" w:rsidP="004B3E7B" w:rsidRDefault="00CE0D90" w14:paraId="5A115099" w14:textId="654DE608">
      <w:pPr>
        <w:spacing w:after="0" w:line="360" w:lineRule="auto"/>
        <w:jc w:val="both"/>
        <w:rPr>
          <w:rFonts w:ascii="Arial" w:hAnsi="Arial" w:cs="Arial"/>
          <w:sz w:val="24"/>
          <w:szCs w:val="24"/>
          <w:lang w:val="en-US"/>
        </w:rPr>
      </w:pPr>
    </w:p>
    <w:p w:rsidR="00CE0D90" w:rsidP="004B3E7B" w:rsidRDefault="00CE0D90" w14:paraId="787EA2AF" w14:textId="2D34155A">
      <w:pPr>
        <w:spacing w:after="0" w:line="360" w:lineRule="auto"/>
        <w:jc w:val="both"/>
        <w:rPr>
          <w:rFonts w:ascii="Arial" w:hAnsi="Arial" w:cs="Arial"/>
          <w:sz w:val="24"/>
          <w:szCs w:val="24"/>
          <w:lang w:val="en-US"/>
        </w:rPr>
      </w:pPr>
    </w:p>
    <w:p w:rsidR="00CE0D90" w:rsidP="004B3E7B" w:rsidRDefault="00CE0D90" w14:paraId="4223E840" w14:textId="7691AED2">
      <w:pPr>
        <w:spacing w:after="0" w:line="360" w:lineRule="auto"/>
        <w:jc w:val="both"/>
        <w:rPr>
          <w:rFonts w:ascii="Arial" w:hAnsi="Arial" w:cs="Arial"/>
          <w:sz w:val="24"/>
          <w:szCs w:val="24"/>
          <w:lang w:val="en-US"/>
        </w:rPr>
      </w:pPr>
    </w:p>
    <w:p w:rsidR="00CE0D90" w:rsidP="004B3E7B" w:rsidRDefault="00CE0D90" w14:paraId="4DECAABF" w14:textId="0B5F2FFD">
      <w:pPr>
        <w:spacing w:after="0" w:line="360" w:lineRule="auto"/>
        <w:jc w:val="both"/>
        <w:rPr>
          <w:rFonts w:ascii="Arial" w:hAnsi="Arial" w:cs="Arial"/>
          <w:sz w:val="24"/>
          <w:szCs w:val="24"/>
          <w:lang w:val="en-US"/>
        </w:rPr>
      </w:pPr>
    </w:p>
    <w:p w:rsidR="00E23F56" w:rsidP="004B3E7B" w:rsidRDefault="27676868" w14:paraId="14FA90FA" w14:textId="1158FDA5">
      <w:pPr>
        <w:spacing w:after="0" w:line="360" w:lineRule="auto"/>
        <w:jc w:val="both"/>
        <w:rPr>
          <w:rFonts w:ascii="Arial" w:hAnsi="Arial" w:cs="Arial"/>
          <w:sz w:val="24"/>
          <w:szCs w:val="24"/>
          <w:lang w:val="en-US"/>
        </w:rPr>
      </w:pPr>
      <w:r w:rsidRPr="27676868">
        <w:rPr>
          <w:rFonts w:ascii="Arial" w:hAnsi="Arial" w:cs="Arial"/>
          <w:sz w:val="24"/>
          <w:szCs w:val="24"/>
          <w:lang w:val="en-US"/>
        </w:rPr>
        <w:t>DISCUSSION:</w:t>
      </w:r>
    </w:p>
    <w:p w:rsidR="27676868" w:rsidP="004B3E7B" w:rsidRDefault="27676868" w14:paraId="1F4C7A4A" w14:textId="26EEEBF1">
      <w:pPr>
        <w:spacing w:after="0" w:line="360" w:lineRule="auto"/>
        <w:jc w:val="both"/>
        <w:rPr>
          <w:rFonts w:ascii="Arial" w:hAnsi="Arial" w:cs="Arial"/>
          <w:sz w:val="24"/>
          <w:szCs w:val="24"/>
          <w:lang w:val="en-US"/>
        </w:rPr>
      </w:pPr>
    </w:p>
    <w:p w:rsidRPr="00F62A9D" w:rsidR="27676868" w:rsidP="004B3E7B" w:rsidRDefault="72615DD4" w14:paraId="18EDD6F4" w14:textId="56424BB5">
      <w:pPr>
        <w:spacing w:after="0" w:line="360" w:lineRule="auto"/>
        <w:ind w:firstLine="709"/>
        <w:jc w:val="both"/>
        <w:rPr>
          <w:lang w:val="en-US"/>
        </w:rPr>
      </w:pPr>
      <w:r w:rsidRPr="72615DD4">
        <w:rPr>
          <w:rFonts w:ascii="Arial" w:hAnsi="Arial" w:eastAsia="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hAnsi="Arial" w:eastAsia="Arial" w:cs="Arial"/>
          <w:sz w:val="24"/>
          <w:szCs w:val="24"/>
          <w:lang w:val="en-US"/>
        </w:rPr>
        <w:t>socioeconomic situation becomes significant when it is aimed to compare transmission and death rates across the country.</w:t>
      </w:r>
    </w:p>
    <w:p w:rsidRPr="00F62A9D" w:rsidR="27676868" w:rsidDel="009C12F9" w:rsidP="004B3E7B" w:rsidRDefault="536C85DE" w14:paraId="24E48B10" w14:textId="5B1B9412">
      <w:pPr>
        <w:spacing w:after="0" w:line="360" w:lineRule="auto"/>
        <w:ind w:firstLine="709"/>
        <w:jc w:val="both"/>
        <w:rPr>
          <w:del w:author="Guilherme Silveira" w:date="2020-05-07T10:01:00Z" w:id="92"/>
          <w:lang w:val="en-US"/>
        </w:rPr>
      </w:pPr>
      <w:del w:author="Guilherme Silveira" w:date="2020-05-07T10:01:00Z" w:id="93">
        <w:r w:rsidRPr="00F62A9D" w:rsidDel="009C12F9">
          <w:rPr>
            <w:rFonts w:ascii="Arial" w:hAnsi="Arial" w:eastAsia="Arial" w:cs="Arial"/>
            <w:color w:val="000000" w:themeColor="text1"/>
            <w:sz w:val="24"/>
            <w:szCs w:val="24"/>
            <w:lang w:val="en-US"/>
          </w:rPr>
          <w:delText xml:space="preserve">Brazil currently has 5,570 municipalities distributed disproportionately over a total area of 8,511,000 km² that has 26 states (IBGE, 2019). As previously described, in the </w:delText>
        </w:r>
        <w:commentRangeStart w:id="94"/>
        <w:r w:rsidRPr="00F62A9D" w:rsidDel="009C12F9">
          <w:rPr>
            <w:rFonts w:ascii="Arial" w:hAnsi="Arial" w:eastAsia="Arial" w:cs="Arial"/>
            <w:color w:val="000000" w:themeColor="text1"/>
            <w:sz w:val="24"/>
            <w:szCs w:val="24"/>
            <w:lang w:val="en-US"/>
          </w:rPr>
          <w:delText>results section</w:delText>
        </w:r>
        <w:commentRangeEnd w:id="94"/>
        <w:r w:rsidDel="009C12F9" w:rsidR="008C0051">
          <w:rPr>
            <w:rStyle w:val="Refdecomentrio"/>
            <w:rFonts w:ascii="Arial" w:hAnsi="Arial"/>
          </w:rPr>
          <w:commentReference w:id="94"/>
        </w:r>
        <w:r w:rsidRPr="00F62A9D" w:rsidDel="009C12F9">
          <w:rPr>
            <w:rFonts w:ascii="Arial" w:hAnsi="Arial" w:eastAsia="Arial" w:cs="Arial"/>
            <w:color w:val="000000" w:themeColor="text1"/>
            <w:sz w:val="24"/>
            <w:szCs w:val="24"/>
            <w:lang w:val="en-US"/>
          </w:rPr>
          <w:delText>,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the majority of Brazilian cities, 94.22% (5,245 municipalities), having a population less than or equal to 100,000 inhabitants (IBGE, 2019).</w:delText>
        </w:r>
      </w:del>
    </w:p>
    <w:p w:rsidRPr="00F62A9D" w:rsidR="27676868" w:rsidP="004B3E7B" w:rsidRDefault="7F991A46" w14:paraId="5249604D" w14:textId="349609B7">
      <w:pPr>
        <w:spacing w:after="0" w:line="360" w:lineRule="auto"/>
        <w:ind w:firstLine="709"/>
        <w:jc w:val="both"/>
        <w:rPr>
          <w:lang w:val="en-US"/>
        </w:rPr>
      </w:pPr>
      <w:r w:rsidRPr="00F62A9D">
        <w:rPr>
          <w:rFonts w:ascii="Arial" w:hAnsi="Arial" w:eastAsia="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w:t>
      </w:r>
      <w:ins w:author="Daisy Maria Strottmann" w:date="2020-05-07T04:55:00Z" w:id="95">
        <w:r w:rsidR="007F7EE2">
          <w:rPr>
            <w:rFonts w:ascii="Arial" w:hAnsi="Arial" w:eastAsia="Arial" w:cs="Arial"/>
            <w:color w:val="000000" w:themeColor="text1"/>
            <w:sz w:val="24"/>
            <w:szCs w:val="24"/>
            <w:lang w:val="en-US"/>
          </w:rPr>
          <w:t xml:space="preserve"> (WHO)</w:t>
        </w:r>
      </w:ins>
      <w:r w:rsidRPr="00F62A9D">
        <w:rPr>
          <w:rFonts w:ascii="Arial" w:hAnsi="Arial" w:eastAsia="Arial" w:cs="Arial"/>
          <w:color w:val="000000" w:themeColor="text1"/>
          <w:sz w:val="24"/>
          <w:szCs w:val="24"/>
          <w:lang w:val="en-US"/>
        </w:rPr>
        <w:t xml:space="preserve"> about isolation and social conduct, in a time of pandemic, will be an attack on public health in Brazil.</w:t>
      </w:r>
    </w:p>
    <w:p w:rsidRPr="009B35BC" w:rsidR="27676868" w:rsidP="004B3E7B" w:rsidRDefault="536C85DE" w14:paraId="408BE7BB" w14:textId="38D19C30">
      <w:pPr>
        <w:spacing w:after="0" w:line="360" w:lineRule="auto"/>
        <w:ind w:firstLine="709"/>
        <w:jc w:val="both"/>
        <w:rPr>
          <w:lang w:val="en-US"/>
        </w:rPr>
      </w:pPr>
      <w:r w:rsidRPr="5C26908A" w:rsidR="5C26908A">
        <w:rPr>
          <w:rFonts w:ascii="Arial" w:hAnsi="Arial" w:eastAsia="Arial" w:cs="Arial"/>
          <w:color w:val="000000" w:themeColor="text1" w:themeTint="FF" w:themeShade="FF"/>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w:t>
      </w:r>
      <w:commentRangeStart w:id="96"/>
      <w:r w:rsidRPr="5C26908A" w:rsidR="5C26908A">
        <w:rPr>
          <w:rFonts w:ascii="Arial" w:hAnsi="Arial" w:eastAsia="Arial" w:cs="Arial"/>
          <w:color w:val="000000" w:themeColor="text1" w:themeTint="FF" w:themeShade="FF"/>
          <w:sz w:val="24"/>
          <w:szCs w:val="24"/>
          <w:lang w:val="en-US"/>
        </w:rPr>
        <w:t>2019</w:t>
      </w:r>
      <w:commentRangeEnd w:id="96"/>
      <w:r>
        <w:rPr>
          <w:rStyle w:val="CommentReference"/>
        </w:rPr>
        <w:commentReference w:id="96"/>
      </w:r>
      <w:r w:rsidRPr="5C26908A" w:rsidR="5C26908A">
        <w:rPr>
          <w:rFonts w:ascii="Arial" w:hAnsi="Arial" w:eastAsia="Arial" w:cs="Arial"/>
          <w:color w:val="000000" w:themeColor="text1" w:themeTint="FF" w:themeShade="FF"/>
          <w:sz w:val="24"/>
          <w:szCs w:val="24"/>
          <w:lang w:val="en-US"/>
        </w:rPr>
        <w:t>). Through data studies described in this article, it is also possible to observe, through a more refined analysis, that the new measures of conduct and social isolation employed in the country have been the main form of controlling the pandemic</w:t>
      </w:r>
      <w:ins w:author="Guilherme Silveira" w:date="2020-05-07T10:01:00Z" w:id="1546031242">
        <w:r w:rsidRPr="5C26908A" w:rsidR="5C26908A">
          <w:rPr>
            <w:rFonts w:ascii="Arial" w:hAnsi="Arial" w:eastAsia="Arial" w:cs="Arial"/>
            <w:color w:val="000000" w:themeColor="text1" w:themeTint="FF" w:themeShade="FF"/>
            <w:sz w:val="24"/>
            <w:szCs w:val="24"/>
            <w:lang w:val="en-US"/>
          </w:rPr>
          <w:t xml:space="preserve"> (Figure 07)</w:t>
        </w:r>
      </w:ins>
      <w:r w:rsidRPr="5C26908A" w:rsidR="5C26908A">
        <w:rPr>
          <w:rFonts w:ascii="Arial" w:hAnsi="Arial" w:eastAsia="Arial" w:cs="Arial"/>
          <w:color w:val="000000" w:themeColor="text1" w:themeTint="FF" w:themeShade="FF"/>
          <w:sz w:val="24"/>
          <w:szCs w:val="24"/>
          <w:lang w:val="en-US"/>
        </w:rPr>
        <w:t>. It is important to note that the actual numbers of cases and deaths from the disease may be different from the official data, taking into account the impact that the delay in notifications has on the estimates and also the fact notifications depend on hospitalization</w:t>
      </w:r>
      <w:del w:author="Daisy Maria Strottmann" w:date="2020-05-07T05:08:00Z" w:id="1485775064">
        <w:r w:rsidRPr="5C26908A" w:rsidDel="5C26908A">
          <w:rPr>
            <w:rFonts w:ascii="Arial" w:hAnsi="Arial" w:eastAsia="Arial" w:cs="Arial"/>
            <w:color w:val="000000" w:themeColor="text1" w:themeTint="FF" w:themeShade="FF"/>
            <w:sz w:val="24"/>
            <w:szCs w:val="24"/>
            <w:lang w:val="en-US"/>
          </w:rPr>
          <w:delText>.</w:delText>
        </w:r>
      </w:del>
      <w:r w:rsidRPr="5C26908A" w:rsidR="5C26908A">
        <w:rPr>
          <w:rFonts w:ascii="Arial" w:hAnsi="Arial" w:eastAsia="Arial" w:cs="Arial"/>
          <w:color w:val="000000" w:themeColor="text1" w:themeTint="FF" w:themeShade="FF"/>
          <w:sz w:val="24"/>
          <w:szCs w:val="24"/>
          <w:lang w:val="en-US"/>
        </w:rPr>
        <w:t xml:space="preserve"> (</w:t>
      </w:r>
      <w:ins w:author="Usuário Convidado" w:date="2020-05-09T22:48:46.289Z" w:id="2072433602">
        <w:r w:rsidRPr="5C26908A" w:rsidR="5C26908A">
          <w:rPr>
            <w:rFonts w:ascii="Arial" w:hAnsi="Arial" w:eastAsia="Arial" w:cs="Arial"/>
            <w:color w:val="000000" w:themeColor="text1" w:themeTint="FF" w:themeShade="FF"/>
            <w:sz w:val="24"/>
            <w:szCs w:val="24"/>
            <w:lang w:val="en-US"/>
          </w:rPr>
          <w:t>DIAS</w:t>
        </w:r>
      </w:ins>
      <w:commentRangeStart w:id="99"/>
      <w:del w:author="Usuário Convidado" w:date="2020-05-09T22:48:43.018Z" w:id="1229022261">
        <w:r w:rsidRPr="5C26908A" w:rsidDel="5C26908A">
          <w:rPr>
            <w:rFonts w:ascii="Arial" w:hAnsi="Arial" w:eastAsia="Arial" w:cs="Arial"/>
            <w:color w:val="000000" w:themeColor="text1" w:themeTint="FF" w:themeShade="FF"/>
            <w:sz w:val="24"/>
            <w:szCs w:val="24"/>
            <w:lang w:val="en-US"/>
          </w:rPr>
          <w:delText>FIOCRUZ</w:delText>
        </w:r>
      </w:del>
      <w:commentRangeEnd w:id="99"/>
      <w:r>
        <w:rPr>
          <w:rStyle w:val="CommentReference"/>
        </w:rPr>
        <w:commentReference w:id="99"/>
      </w:r>
      <w:r w:rsidRPr="5C26908A" w:rsidR="5C26908A">
        <w:rPr>
          <w:rFonts w:ascii="Arial" w:hAnsi="Arial" w:eastAsia="Arial" w:cs="Arial"/>
          <w:color w:val="000000" w:themeColor="text1" w:themeTint="FF" w:themeShade="FF"/>
          <w:sz w:val="24"/>
          <w:szCs w:val="24"/>
          <w:lang w:val="en-US"/>
        </w:rPr>
        <w:t>, 2020).</w:t>
      </w:r>
    </w:p>
    <w:p w:rsidRPr="009B35BC" w:rsidR="27676868" w:rsidP="004B3E7B" w:rsidRDefault="27676868" w14:paraId="7215F58D" w14:textId="159F9919">
      <w:pPr>
        <w:spacing w:after="0" w:line="360" w:lineRule="auto"/>
        <w:ind w:firstLine="709"/>
        <w:jc w:val="both"/>
        <w:rPr>
          <w:lang w:val="en-US"/>
        </w:rPr>
      </w:pPr>
      <w:r w:rsidRPr="27676868">
        <w:rPr>
          <w:rFonts w:ascii="Arial" w:hAnsi="Arial" w:eastAsia="Arial" w:cs="Arial"/>
          <w:color w:val="000000" w:themeColor="text1"/>
          <w:sz w:val="24"/>
          <w:szCs w:val="24"/>
          <w:lang w:val="en-US"/>
        </w:rPr>
        <w:t xml:space="preserve">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w:t>
      </w:r>
      <w:r w:rsidRPr="27676868">
        <w:rPr>
          <w:rFonts w:ascii="Arial" w:hAnsi="Arial" w:eastAsia="Arial" w:cs="Arial"/>
          <w:color w:val="000000" w:themeColor="text1"/>
          <w:sz w:val="24"/>
          <w:szCs w:val="24"/>
          <w:lang w:val="en-US"/>
        </w:rPr>
        <w:lastRenderedPageBreak/>
        <w:t>become, thus enabling hospitals and health units to have greater control under the demand of patients who inspire specialized care.</w:t>
      </w:r>
    </w:p>
    <w:p w:rsidRPr="009B35BC" w:rsidR="27676868" w:rsidP="004B3E7B" w:rsidRDefault="27676868" w14:paraId="16BEB50D" w14:textId="45CAF4C6">
      <w:pPr>
        <w:spacing w:after="0" w:line="360" w:lineRule="auto"/>
        <w:ind w:firstLine="709"/>
        <w:jc w:val="both"/>
        <w:rPr>
          <w:lang w:val="en-US"/>
        </w:rPr>
      </w:pPr>
      <w:r w:rsidRPr="27676868">
        <w:rPr>
          <w:rFonts w:ascii="Arial" w:hAnsi="Arial" w:eastAsia="Arial" w:cs="Arial"/>
          <w:color w:val="000000" w:themeColor="text1"/>
          <w:sz w:val="24"/>
          <w:szCs w:val="24"/>
          <w:lang w:val="en-US"/>
        </w:rPr>
        <w:t xml:space="preserve">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t>
      </w:r>
      <w:commentRangeStart w:id="100"/>
      <w:r w:rsidRPr="27676868">
        <w:rPr>
          <w:rFonts w:ascii="Arial" w:hAnsi="Arial" w:eastAsia="Arial" w:cs="Arial"/>
          <w:color w:val="000000" w:themeColor="text1"/>
          <w:sz w:val="24"/>
          <w:szCs w:val="24"/>
          <w:lang w:val="en-US"/>
        </w:rPr>
        <w:t>would indicate a lack of connection between these aspects</w:t>
      </w:r>
      <w:commentRangeEnd w:id="100"/>
      <w:r w:rsidR="000E4040">
        <w:rPr>
          <w:rStyle w:val="Refdecomentrio"/>
          <w:rFonts w:ascii="Arial" w:hAnsi="Arial"/>
        </w:rPr>
        <w:commentReference w:id="100"/>
      </w:r>
      <w:r w:rsidRPr="27676868">
        <w:rPr>
          <w:rFonts w:ascii="Arial" w:hAnsi="Arial" w:eastAsia="Arial" w:cs="Arial"/>
          <w:color w:val="000000" w:themeColor="text1"/>
          <w:sz w:val="24"/>
          <w:szCs w:val="24"/>
          <w:lang w:val="en-US"/>
        </w:rPr>
        <w:t>.</w:t>
      </w:r>
    </w:p>
    <w:p w:rsidRPr="009B35BC" w:rsidR="27676868" w:rsidP="004B3E7B" w:rsidRDefault="27676868" w14:paraId="15EE5F98" w14:textId="152E727E">
      <w:pPr>
        <w:spacing w:after="0" w:line="360" w:lineRule="auto"/>
        <w:ind w:firstLine="709"/>
        <w:jc w:val="both"/>
        <w:rPr>
          <w:lang w:val="en-US"/>
        </w:rPr>
      </w:pPr>
      <w:r w:rsidRPr="27676868">
        <w:rPr>
          <w:rFonts w:ascii="Arial" w:hAnsi="Arial" w:eastAsia="Arial" w:cs="Arial"/>
          <w:color w:val="000000" w:themeColor="text1"/>
          <w:sz w:val="24"/>
          <w:szCs w:val="24"/>
          <w:lang w:val="en-US"/>
        </w:rPr>
        <w:t xml:space="preserve">According to </w:t>
      </w:r>
      <w:proofErr w:type="spellStart"/>
      <w:r w:rsidRPr="27676868">
        <w:rPr>
          <w:rFonts w:ascii="Arial" w:hAnsi="Arial" w:eastAsia="Arial" w:cs="Arial"/>
          <w:color w:val="000000" w:themeColor="text1"/>
          <w:sz w:val="24"/>
          <w:szCs w:val="24"/>
          <w:lang w:val="en-US"/>
        </w:rPr>
        <w:t>Hellewell</w:t>
      </w:r>
      <w:proofErr w:type="spellEnd"/>
      <w:r w:rsidRPr="27676868">
        <w:rPr>
          <w:rFonts w:ascii="Arial" w:hAnsi="Arial" w:eastAsia="Arial" w:cs="Arial"/>
          <w:color w:val="000000" w:themeColor="text1"/>
          <w:sz w:val="24"/>
          <w:szCs w:val="24"/>
          <w:lang w:val="en-US"/>
        </w:rPr>
        <w:t xml:space="preserve">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period of time (</w:t>
      </w:r>
      <w:proofErr w:type="spellStart"/>
      <w:r w:rsidRPr="27676868">
        <w:rPr>
          <w:rFonts w:ascii="Arial" w:hAnsi="Arial" w:eastAsia="Arial" w:cs="Arial"/>
          <w:color w:val="000000" w:themeColor="text1"/>
          <w:sz w:val="24"/>
          <w:szCs w:val="24"/>
          <w:lang w:val="en-US"/>
        </w:rPr>
        <w:t>Hellewell</w:t>
      </w:r>
      <w:proofErr w:type="spellEnd"/>
      <w:r w:rsidRPr="27676868">
        <w:rPr>
          <w:rFonts w:ascii="Arial" w:hAnsi="Arial" w:eastAsia="Arial" w:cs="Arial"/>
          <w:color w:val="000000" w:themeColor="text1"/>
          <w:sz w:val="24"/>
          <w:szCs w:val="24"/>
          <w:lang w:val="en-US"/>
        </w:rPr>
        <w:t xml:space="preserve">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rsidRPr="009B35BC" w:rsidR="27676868" w:rsidP="004B3E7B" w:rsidRDefault="72615DD4" w14:paraId="19A8897A" w14:textId="0C663BCF">
      <w:pPr>
        <w:spacing w:after="0" w:line="360" w:lineRule="auto"/>
        <w:ind w:firstLine="709"/>
        <w:jc w:val="both"/>
        <w:rPr>
          <w:lang w:val="en-US"/>
        </w:rPr>
      </w:pPr>
      <w:r w:rsidRPr="72615DD4">
        <w:rPr>
          <w:rFonts w:ascii="Arial" w:hAnsi="Arial" w:eastAsia="Arial" w:cs="Arial"/>
          <w:color w:val="000000" w:themeColor="text1"/>
          <w:sz w:val="24"/>
          <w:szCs w:val="24"/>
          <w:lang w:val="en-US"/>
        </w:rPr>
        <w:t>It would be interesting, as a future perspective, to deepen the studies in order to develop a system of equations that would indicate the existence or not of a proportional factor of relationship between population vs the lethality rate, trying to correlate how many times the lethality of a more populous cities are larger than that of the less populous. In order to show that as you double or triple the number of inhabitants in a city, lethality does not necessarily double or triple, indicating that there is no linearity in the cases.</w:t>
      </w:r>
    </w:p>
    <w:p w:rsidRPr="009B35BC" w:rsidR="27676868" w:rsidP="004B3E7B" w:rsidRDefault="27676868" w14:paraId="77F65C2E" w14:textId="3007E087">
      <w:pPr>
        <w:spacing w:after="0" w:line="360" w:lineRule="auto"/>
        <w:ind w:firstLine="709"/>
        <w:jc w:val="both"/>
        <w:rPr>
          <w:lang w:val="en-US"/>
        </w:rPr>
      </w:pPr>
      <w:r w:rsidRPr="27676868">
        <w:rPr>
          <w:rFonts w:ascii="Arial" w:hAnsi="Arial" w:eastAsia="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Pr="27676868" w:rsidR="003A1DD6">
        <w:rPr>
          <w:rFonts w:ascii="Arial" w:hAnsi="Arial" w:eastAsia="Arial" w:cs="Arial"/>
          <w:sz w:val="24"/>
          <w:szCs w:val="24"/>
          <w:lang w:val="en-US"/>
        </w:rPr>
        <w:t>SARS-Cov-2</w:t>
      </w:r>
      <w:r w:rsidRPr="27676868">
        <w:rPr>
          <w:rFonts w:ascii="Arial" w:hAnsi="Arial" w:eastAsia="Arial" w:cs="Arial"/>
          <w:color w:val="000000" w:themeColor="text1"/>
          <w:sz w:val="24"/>
          <w:szCs w:val="24"/>
          <w:lang w:val="en-US"/>
        </w:rPr>
        <w:t xml:space="preserve"> is not due to the simple fact of </w:t>
      </w:r>
      <w:r w:rsidRPr="27676868">
        <w:rPr>
          <w:rFonts w:ascii="Arial" w:hAnsi="Arial" w:eastAsia="Arial" w:cs="Arial"/>
          <w:color w:val="000000" w:themeColor="text1"/>
          <w:sz w:val="24"/>
          <w:szCs w:val="24"/>
          <w:lang w:val="en-US"/>
        </w:rPr>
        <w:lastRenderedPageBreak/>
        <w:t xml:space="preserve">living in a more or less populous city, and that there are different regional characteristics, both geographic and socioeconomic that can influence dispersion, not only for SARS-CoV-2 virus, but for many other pathogens (Mogi and </w:t>
      </w:r>
      <w:proofErr w:type="spellStart"/>
      <w:r w:rsidRPr="27676868">
        <w:rPr>
          <w:rFonts w:ascii="Arial" w:hAnsi="Arial" w:eastAsia="Arial" w:cs="Arial"/>
          <w:color w:val="000000" w:themeColor="text1"/>
          <w:sz w:val="24"/>
          <w:szCs w:val="24"/>
          <w:lang w:val="en-US"/>
        </w:rPr>
        <w:t>Spijker</w:t>
      </w:r>
      <w:proofErr w:type="spellEnd"/>
      <w:r w:rsidRPr="27676868">
        <w:rPr>
          <w:rFonts w:ascii="Arial" w:hAnsi="Arial" w:eastAsia="Arial" w:cs="Arial"/>
          <w:color w:val="000000" w:themeColor="text1"/>
          <w:sz w:val="24"/>
          <w:szCs w:val="24"/>
          <w:lang w:val="en-US"/>
        </w:rPr>
        <w:t>, 2020; Dowd et al., 2020).</w:t>
      </w:r>
    </w:p>
    <w:p w:rsidRPr="009B35BC" w:rsidR="27676868" w:rsidP="004B3E7B" w:rsidRDefault="72615DD4" w14:paraId="3F0CC28A" w14:textId="45F95D5B">
      <w:pPr>
        <w:spacing w:after="0" w:line="360" w:lineRule="auto"/>
        <w:ind w:firstLine="709"/>
        <w:jc w:val="both"/>
        <w:rPr>
          <w:lang w:val="en-US"/>
        </w:rPr>
      </w:pPr>
      <w:r w:rsidRPr="5C26908A" w:rsidR="5C26908A">
        <w:rPr>
          <w:rFonts w:ascii="Arial" w:hAnsi="Arial" w:eastAsia="Arial" w:cs="Arial"/>
          <w:color w:val="000000" w:themeColor="text1" w:themeTint="FF" w:themeShade="FF"/>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w:t>
      </w:r>
      <w:del w:author="Daisy Maria Strottmann" w:date="2020-05-07T05:13:00Z" w:id="987331893">
        <w:r w:rsidRPr="5C26908A" w:rsidDel="5C26908A">
          <w:rPr>
            <w:rFonts w:ascii="Arial" w:hAnsi="Arial" w:eastAsia="Arial" w:cs="Arial"/>
            <w:color w:val="000000" w:themeColor="text1" w:themeTint="FF" w:themeShade="FF"/>
            <w:sz w:val="24"/>
            <w:szCs w:val="24"/>
            <w:lang w:val="en-US"/>
          </w:rPr>
          <w:delText xml:space="preserve">orld </w:delText>
        </w:r>
      </w:del>
      <w:r w:rsidRPr="5C26908A" w:rsidR="5C26908A">
        <w:rPr>
          <w:rFonts w:ascii="Arial" w:hAnsi="Arial" w:eastAsia="Arial" w:cs="Arial"/>
          <w:color w:val="000000" w:themeColor="text1" w:themeTint="FF" w:themeShade="FF"/>
          <w:sz w:val="24"/>
          <w:szCs w:val="24"/>
          <w:lang w:val="en-US"/>
        </w:rPr>
        <w:t>H</w:t>
      </w:r>
      <w:del w:author="Daisy Maria Strottmann" w:date="2020-05-07T05:13:00Z" w:id="524240776">
        <w:r w:rsidRPr="5C26908A" w:rsidDel="5C26908A">
          <w:rPr>
            <w:rFonts w:ascii="Arial" w:hAnsi="Arial" w:eastAsia="Arial" w:cs="Arial"/>
            <w:color w:val="000000" w:themeColor="text1" w:themeTint="FF" w:themeShade="FF"/>
            <w:sz w:val="24"/>
            <w:szCs w:val="24"/>
            <w:lang w:val="en-US"/>
          </w:rPr>
          <w:delText xml:space="preserve">ealth </w:delText>
        </w:r>
      </w:del>
      <w:r w:rsidRPr="5C26908A" w:rsidR="5C26908A">
        <w:rPr>
          <w:rFonts w:ascii="Arial" w:hAnsi="Arial" w:eastAsia="Arial" w:cs="Arial"/>
          <w:color w:val="000000" w:themeColor="text1" w:themeTint="FF" w:themeShade="FF"/>
          <w:sz w:val="24"/>
          <w:szCs w:val="24"/>
          <w:lang w:val="en-US"/>
        </w:rPr>
        <w:t>O</w:t>
      </w:r>
      <w:del w:author="Daisy Maria Strottmann" w:date="2020-05-07T05:13:00Z" w:id="811390116">
        <w:r w:rsidRPr="5C26908A" w:rsidDel="5C26908A">
          <w:rPr>
            <w:rFonts w:ascii="Arial" w:hAnsi="Arial" w:eastAsia="Arial" w:cs="Arial"/>
            <w:color w:val="000000" w:themeColor="text1" w:themeTint="FF" w:themeShade="FF"/>
            <w:sz w:val="24"/>
            <w:szCs w:val="24"/>
            <w:lang w:val="en-US"/>
          </w:rPr>
          <w:delText>rganization</w:delText>
        </w:r>
      </w:del>
      <w:r w:rsidRPr="5C26908A" w:rsidR="5C26908A">
        <w:rPr>
          <w:rFonts w:ascii="Arial" w:hAnsi="Arial" w:eastAsia="Arial" w:cs="Arial"/>
          <w:color w:val="000000" w:themeColor="text1" w:themeTint="FF" w:themeShade="FF"/>
          <w:sz w:val="24"/>
          <w:szCs w:val="24"/>
          <w:lang w:val="en-US"/>
        </w:rPr>
        <w:t>, in order to avoid hospital demand above the service capacity, since the saturation of the hospital network, is already being reported by some states, which also will have an impact over the data and the rate of reported cases as well as on lethality rate (</w:t>
      </w:r>
      <w:ins w:author="Usuário Convidado" w:date="2020-05-09T22:48:58.966Z" w:id="1331688650">
        <w:r w:rsidRPr="5C26908A" w:rsidR="5C26908A">
          <w:rPr>
            <w:rFonts w:ascii="Arial" w:hAnsi="Arial" w:eastAsia="Arial" w:cs="Arial"/>
            <w:color w:val="000000" w:themeColor="text1" w:themeTint="FF" w:themeShade="FF"/>
            <w:sz w:val="24"/>
            <w:szCs w:val="24"/>
            <w:lang w:val="en-US"/>
          </w:rPr>
          <w:t>DIAS</w:t>
        </w:r>
      </w:ins>
      <w:commentRangeStart w:id="104"/>
      <w:del w:author="Usuário Convidado" w:date="2020-05-09T22:40:42.292Z" w:id="854749058">
        <w:r w:rsidRPr="5C26908A" w:rsidDel="5C26908A">
          <w:rPr>
            <w:rFonts w:ascii="Arial" w:hAnsi="Arial" w:eastAsia="Arial" w:cs="Arial"/>
            <w:color w:val="000000" w:themeColor="text1" w:themeTint="FF" w:themeShade="FF"/>
            <w:sz w:val="24"/>
            <w:szCs w:val="24"/>
            <w:lang w:val="en-US"/>
          </w:rPr>
          <w:delText>FIOCRUZ</w:delText>
        </w:r>
      </w:del>
      <w:commentRangeEnd w:id="104"/>
      <w:r>
        <w:rPr>
          <w:rStyle w:val="CommentReference"/>
        </w:rPr>
        <w:commentReference w:id="104"/>
      </w:r>
      <w:r w:rsidRPr="5C26908A" w:rsidR="5C26908A">
        <w:rPr>
          <w:rFonts w:ascii="Arial" w:hAnsi="Arial" w:eastAsia="Arial" w:cs="Arial"/>
          <w:color w:val="000000" w:themeColor="text1" w:themeTint="FF" w:themeShade="FF"/>
          <w:sz w:val="24"/>
          <w:szCs w:val="24"/>
          <w:lang w:val="en-US"/>
        </w:rPr>
        <w:t>, 2020).</w:t>
      </w:r>
    </w:p>
    <w:p w:rsidR="27676868" w:rsidP="004B3E7B" w:rsidRDefault="27676868" w14:paraId="2E9340D3" w14:textId="7CCA5CC5">
      <w:pPr>
        <w:spacing w:after="0" w:line="360" w:lineRule="auto"/>
        <w:jc w:val="both"/>
        <w:rPr>
          <w:rFonts w:ascii="Arial" w:hAnsi="Arial" w:cs="Arial"/>
          <w:sz w:val="24"/>
          <w:szCs w:val="24"/>
          <w:lang w:val="en-US"/>
        </w:rPr>
      </w:pPr>
    </w:p>
    <w:p w:rsidR="005A6D71" w:rsidP="004B3E7B" w:rsidRDefault="005A6D71" w14:paraId="558BC572" w14:textId="073859BF">
      <w:pPr>
        <w:spacing w:after="0" w:line="360" w:lineRule="auto"/>
        <w:jc w:val="both"/>
        <w:rPr>
          <w:rFonts w:ascii="Arial" w:hAnsi="Arial" w:cs="Arial"/>
          <w:sz w:val="24"/>
          <w:szCs w:val="24"/>
          <w:lang w:val="en-US"/>
        </w:rPr>
      </w:pPr>
    </w:p>
    <w:p w:rsidR="00CE0D90" w:rsidP="004B3E7B" w:rsidRDefault="00CE0D90" w14:paraId="17D79CB3" w14:textId="45A34E3A">
      <w:pPr>
        <w:spacing w:after="0" w:line="360" w:lineRule="auto"/>
        <w:jc w:val="both"/>
        <w:rPr>
          <w:rFonts w:ascii="Arial" w:hAnsi="Arial" w:cs="Arial"/>
          <w:sz w:val="24"/>
          <w:szCs w:val="24"/>
          <w:lang w:val="en-US"/>
        </w:rPr>
      </w:pPr>
    </w:p>
    <w:p w:rsidR="00CE0D90" w:rsidP="004B3E7B" w:rsidRDefault="00CE0D90" w14:paraId="24FCE0B0" w14:textId="14447CB5">
      <w:pPr>
        <w:spacing w:after="0" w:line="360" w:lineRule="auto"/>
        <w:jc w:val="both"/>
        <w:rPr>
          <w:rFonts w:ascii="Arial" w:hAnsi="Arial" w:cs="Arial"/>
          <w:sz w:val="24"/>
          <w:szCs w:val="24"/>
          <w:lang w:val="en-US"/>
        </w:rPr>
      </w:pPr>
    </w:p>
    <w:p w:rsidR="00CE0D90" w:rsidP="004B3E7B" w:rsidRDefault="00CE0D90" w14:paraId="2270EB25" w14:textId="60F9B78A">
      <w:pPr>
        <w:spacing w:after="0" w:line="360" w:lineRule="auto"/>
        <w:jc w:val="both"/>
        <w:rPr>
          <w:rFonts w:ascii="Arial" w:hAnsi="Arial" w:cs="Arial"/>
          <w:sz w:val="24"/>
          <w:szCs w:val="24"/>
          <w:lang w:val="en-US"/>
        </w:rPr>
      </w:pPr>
    </w:p>
    <w:p w:rsidR="00CE0D90" w:rsidP="004B3E7B" w:rsidRDefault="00CE0D90" w14:paraId="670325D0" w14:textId="7ECE7FFD">
      <w:pPr>
        <w:spacing w:after="0" w:line="360" w:lineRule="auto"/>
        <w:jc w:val="both"/>
        <w:rPr>
          <w:rFonts w:ascii="Arial" w:hAnsi="Arial" w:cs="Arial"/>
          <w:sz w:val="24"/>
          <w:szCs w:val="24"/>
          <w:lang w:val="en-US"/>
        </w:rPr>
      </w:pPr>
    </w:p>
    <w:p w:rsidR="00CE0D90" w:rsidP="004B3E7B" w:rsidRDefault="00CE0D90" w14:paraId="53110E89" w14:textId="506780E6">
      <w:pPr>
        <w:spacing w:after="0" w:line="360" w:lineRule="auto"/>
        <w:jc w:val="both"/>
        <w:rPr>
          <w:rFonts w:ascii="Arial" w:hAnsi="Arial" w:cs="Arial"/>
          <w:sz w:val="24"/>
          <w:szCs w:val="24"/>
          <w:lang w:val="en-US"/>
        </w:rPr>
      </w:pPr>
    </w:p>
    <w:p w:rsidR="00CE0D90" w:rsidP="004B3E7B" w:rsidRDefault="00CE0D90" w14:paraId="2DC8DD4F" w14:textId="0DDEECCE">
      <w:pPr>
        <w:spacing w:after="0" w:line="360" w:lineRule="auto"/>
        <w:jc w:val="both"/>
        <w:rPr>
          <w:rFonts w:ascii="Arial" w:hAnsi="Arial" w:cs="Arial"/>
          <w:sz w:val="24"/>
          <w:szCs w:val="24"/>
          <w:lang w:val="en-US"/>
        </w:rPr>
      </w:pPr>
    </w:p>
    <w:p w:rsidR="00CE0D90" w:rsidP="004B3E7B" w:rsidRDefault="00CE0D90" w14:paraId="3C2F4ACA" w14:textId="7D550ACF">
      <w:pPr>
        <w:spacing w:after="0" w:line="360" w:lineRule="auto"/>
        <w:jc w:val="both"/>
        <w:rPr>
          <w:rFonts w:ascii="Arial" w:hAnsi="Arial" w:cs="Arial"/>
          <w:sz w:val="24"/>
          <w:szCs w:val="24"/>
          <w:lang w:val="en-US"/>
        </w:rPr>
      </w:pPr>
    </w:p>
    <w:p w:rsidR="00CE0D90" w:rsidP="004B3E7B" w:rsidRDefault="00CE0D90" w14:paraId="428CA8D3" w14:textId="293589C9">
      <w:pPr>
        <w:spacing w:after="0" w:line="360" w:lineRule="auto"/>
        <w:jc w:val="both"/>
        <w:rPr>
          <w:rFonts w:ascii="Arial" w:hAnsi="Arial" w:cs="Arial"/>
          <w:sz w:val="24"/>
          <w:szCs w:val="24"/>
          <w:lang w:val="en-US"/>
        </w:rPr>
      </w:pPr>
    </w:p>
    <w:p w:rsidR="00CE0D90" w:rsidP="004B3E7B" w:rsidRDefault="00CE0D90" w14:paraId="05F3A36A" w14:textId="6ED0C03E">
      <w:pPr>
        <w:spacing w:after="0" w:line="360" w:lineRule="auto"/>
        <w:jc w:val="both"/>
        <w:rPr>
          <w:rFonts w:ascii="Arial" w:hAnsi="Arial" w:cs="Arial"/>
          <w:sz w:val="24"/>
          <w:szCs w:val="24"/>
          <w:lang w:val="en-US"/>
        </w:rPr>
      </w:pPr>
    </w:p>
    <w:p w:rsidR="00CE0D90" w:rsidP="004B3E7B" w:rsidRDefault="00CE0D90" w14:paraId="596C0734" w14:textId="77777777">
      <w:pPr>
        <w:spacing w:after="0" w:line="360" w:lineRule="auto"/>
        <w:jc w:val="both"/>
        <w:rPr>
          <w:rFonts w:ascii="Arial" w:hAnsi="Arial" w:cs="Arial"/>
          <w:sz w:val="24"/>
          <w:szCs w:val="24"/>
          <w:lang w:val="en-US"/>
        </w:rPr>
      </w:pPr>
    </w:p>
    <w:p w:rsidR="009A3370" w:rsidP="004B3E7B" w:rsidRDefault="009A3370" w14:paraId="306CBA3D" w14:textId="205D3953">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rsidRPr="009A3370" w:rsidR="00CE0D90" w:rsidP="004B3E7B" w:rsidRDefault="00CE0D90" w14:paraId="336CDA0E" w14:textId="77777777">
      <w:pPr>
        <w:spacing w:after="0" w:line="360" w:lineRule="auto"/>
        <w:jc w:val="both"/>
        <w:rPr>
          <w:rFonts w:ascii="Arial" w:hAnsi="Arial" w:cs="Arial"/>
          <w:sz w:val="24"/>
          <w:szCs w:val="24"/>
          <w:lang w:val="en-US"/>
        </w:rPr>
      </w:pPr>
    </w:p>
    <w:p w:rsidR="003241BE" w:rsidP="004B3E7B" w:rsidRDefault="009A3370" w14:paraId="0D8D32F4" w14:textId="56B38A1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 xml:space="preserve">We would like to thank the Creative Commons Attribution </w:t>
      </w:r>
      <w:proofErr w:type="spellStart"/>
      <w:r w:rsidRPr="009A3370">
        <w:rPr>
          <w:rFonts w:ascii="Arial" w:hAnsi="Arial" w:cs="Arial"/>
          <w:sz w:val="24"/>
          <w:szCs w:val="24"/>
          <w:lang w:val="en-US"/>
        </w:rPr>
        <w:t>ShareAlike</w:t>
      </w:r>
      <w:proofErr w:type="spellEnd"/>
      <w:r w:rsidRPr="009A3370">
        <w:rPr>
          <w:rFonts w:ascii="Arial" w:hAnsi="Arial" w:cs="Arial"/>
          <w:sz w:val="24"/>
          <w:szCs w:val="24"/>
          <w:lang w:val="en-US"/>
        </w:rPr>
        <w:t>, and Álvaro Justen and collaborators from Brasil.IO for confirmed case data base</w:t>
      </w:r>
      <w:r w:rsidR="005C0899">
        <w:rPr>
          <w:rFonts w:ascii="Arial" w:hAnsi="Arial" w:cs="Arial"/>
          <w:sz w:val="24"/>
          <w:szCs w:val="24"/>
          <w:lang w:val="en-US"/>
        </w:rPr>
        <w:t xml:space="preserve">. </w:t>
      </w:r>
      <w:r w:rsidRPr="009A3370" w:rsidR="00B7127A">
        <w:rPr>
          <w:rFonts w:ascii="Arial" w:hAnsi="Arial" w:cs="Arial"/>
          <w:sz w:val="24"/>
          <w:szCs w:val="24"/>
          <w:lang w:val="en-US"/>
        </w:rPr>
        <w:t xml:space="preserve">We would like to thank the </w:t>
      </w:r>
      <w:r w:rsidR="00B7127A">
        <w:rPr>
          <w:rFonts w:ascii="Arial" w:hAnsi="Arial" w:cs="Arial"/>
          <w:sz w:val="24"/>
          <w:szCs w:val="24"/>
          <w:lang w:val="en-US"/>
        </w:rPr>
        <w:t>s</w:t>
      </w:r>
      <w:r w:rsidRPr="007E33B9" w:rsidR="007E33B9">
        <w:rPr>
          <w:rFonts w:ascii="Arial" w:hAnsi="Arial" w:cs="Arial"/>
          <w:sz w:val="24"/>
          <w:szCs w:val="24"/>
          <w:lang w:val="en-US"/>
        </w:rPr>
        <w:t xml:space="preserve">cholarship funding agencies, CAPES and </w:t>
      </w:r>
      <w:proofErr w:type="spellStart"/>
      <w:r w:rsidRPr="007E33B9" w:rsidR="007E33B9">
        <w:rPr>
          <w:rFonts w:ascii="Arial" w:hAnsi="Arial" w:cs="Arial"/>
          <w:sz w:val="24"/>
          <w:szCs w:val="24"/>
          <w:lang w:val="en-US"/>
        </w:rPr>
        <w:t>Fiocruz</w:t>
      </w:r>
      <w:proofErr w:type="spellEnd"/>
      <w:r w:rsidR="007E33B9">
        <w:rPr>
          <w:rFonts w:ascii="Arial" w:hAnsi="Arial" w:cs="Arial"/>
          <w:sz w:val="24"/>
          <w:szCs w:val="24"/>
          <w:lang w:val="en-US"/>
        </w:rPr>
        <w:t>.</w:t>
      </w:r>
    </w:p>
    <w:p w:rsidR="00FD3DD5" w:rsidP="004B3E7B" w:rsidRDefault="00FD3DD5" w14:paraId="68D768B9" w14:textId="0035B7CD">
      <w:pPr>
        <w:spacing w:after="0" w:line="360" w:lineRule="auto"/>
        <w:jc w:val="both"/>
        <w:rPr>
          <w:rFonts w:ascii="Arial" w:hAnsi="Arial" w:cs="Arial"/>
          <w:sz w:val="24"/>
          <w:szCs w:val="24"/>
          <w:lang w:val="en-US"/>
        </w:rPr>
      </w:pPr>
    </w:p>
    <w:p w:rsidR="00FD3DD5" w:rsidP="004B3E7B" w:rsidRDefault="536C85DE" w14:paraId="27D8F257" w14:textId="3F1F7C4C">
      <w:pPr>
        <w:spacing w:after="0" w:line="360" w:lineRule="auto"/>
        <w:jc w:val="both"/>
        <w:rPr>
          <w:rFonts w:ascii="Arial" w:hAnsi="Arial" w:cs="Arial"/>
          <w:sz w:val="24"/>
          <w:szCs w:val="24"/>
          <w:lang w:val="en-US"/>
        </w:rPr>
      </w:pPr>
      <w:r w:rsidRPr="536C85DE">
        <w:rPr>
          <w:rFonts w:ascii="Arial" w:hAnsi="Arial" w:cs="Arial"/>
          <w:sz w:val="24"/>
          <w:szCs w:val="24"/>
          <w:lang w:val="en-US"/>
        </w:rPr>
        <w:t>BIBLIOGRAPHY:</w:t>
      </w:r>
    </w:p>
    <w:p w:rsidR="00406A2B" w:rsidP="536C85DE" w:rsidRDefault="00406A2B" w14:paraId="5EE0FBD7" w14:textId="1DBA60F6">
      <w:pPr>
        <w:spacing w:after="0" w:line="360" w:lineRule="auto"/>
        <w:jc w:val="both"/>
        <w:rPr>
          <w:rFonts w:ascii="Arial" w:hAnsi="Arial" w:cs="Arial"/>
          <w:sz w:val="24"/>
          <w:szCs w:val="24"/>
          <w:lang w:val="en-US"/>
        </w:rPr>
      </w:pPr>
    </w:p>
    <w:p w:rsidR="00406A2B" w:rsidP="536C85DE" w:rsidRDefault="536C85DE" w14:paraId="2BB2423A" w14:textId="4293EA9F">
      <w:pPr>
        <w:spacing w:after="0" w:line="360" w:lineRule="auto"/>
        <w:jc w:val="both"/>
        <w:rPr>
          <w:rFonts w:ascii="Arial" w:hAnsi="Arial" w:cs="Arial"/>
          <w:sz w:val="24"/>
          <w:szCs w:val="24"/>
        </w:rPr>
      </w:pPr>
      <w:r w:rsidRPr="536C85DE">
        <w:rPr>
          <w:rFonts w:ascii="Arial" w:hAnsi="Arial" w:cs="Arial"/>
          <w:sz w:val="24"/>
          <w:szCs w:val="24"/>
          <w:lang w:val="en-US"/>
        </w:rPr>
        <w:lastRenderedPageBreak/>
        <w:t xml:space="preserve">BARATA, Rita </w:t>
      </w:r>
      <w:proofErr w:type="spellStart"/>
      <w:r w:rsidRPr="536C85DE">
        <w:rPr>
          <w:rFonts w:ascii="Arial" w:hAnsi="Arial" w:cs="Arial"/>
          <w:sz w:val="24"/>
          <w:szCs w:val="24"/>
          <w:lang w:val="en-US"/>
        </w:rPr>
        <w:t>Barradas</w:t>
      </w:r>
      <w:proofErr w:type="spellEnd"/>
      <w:r w:rsidRPr="536C85DE">
        <w:rPr>
          <w:rFonts w:ascii="Arial" w:hAnsi="Arial" w:cs="Arial"/>
          <w:sz w:val="24"/>
          <w:szCs w:val="24"/>
          <w:lang w:val="en-US"/>
        </w:rPr>
        <w:t xml:space="preserve">.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rsidR="00406A2B" w:rsidP="536C85DE" w:rsidRDefault="00406A2B" w14:paraId="46D2C898" w14:textId="3343D373">
      <w:pPr>
        <w:spacing w:after="0" w:line="360" w:lineRule="auto"/>
        <w:jc w:val="both"/>
        <w:rPr>
          <w:rFonts w:ascii="Arial" w:hAnsi="Arial" w:cs="Arial"/>
          <w:color w:val="403D39"/>
          <w:sz w:val="24"/>
          <w:szCs w:val="24"/>
        </w:rPr>
      </w:pPr>
    </w:p>
    <w:p w:rsidRPr="00E45756" w:rsidR="00406A2B" w:rsidP="536C85DE" w:rsidRDefault="536C85DE" w14:paraId="55BF9DDB" w14:textId="0FEF638C">
      <w:pPr>
        <w:spacing w:after="0" w:line="360" w:lineRule="auto"/>
        <w:jc w:val="both"/>
        <w:rPr>
          <w:lang w:val="en-US"/>
        </w:rPr>
      </w:pPr>
      <w:r w:rsidRPr="536C85DE">
        <w:rPr>
          <w:rFonts w:ascii="Arial" w:hAnsi="Arial" w:eastAsia="Arial" w:cs="Arial"/>
          <w:sz w:val="24"/>
          <w:szCs w:val="24"/>
          <w:lang w:val="en-US"/>
        </w:rPr>
        <w:t xml:space="preserve">Chang HW, </w:t>
      </w:r>
      <w:proofErr w:type="spellStart"/>
      <w:r w:rsidRPr="536C85DE">
        <w:rPr>
          <w:rFonts w:ascii="Arial" w:hAnsi="Arial" w:eastAsia="Arial" w:cs="Arial"/>
          <w:sz w:val="24"/>
          <w:szCs w:val="24"/>
          <w:lang w:val="en-US"/>
        </w:rPr>
        <w:t>Egberink</w:t>
      </w:r>
      <w:proofErr w:type="spellEnd"/>
      <w:r w:rsidRPr="536C85DE">
        <w:rPr>
          <w:rFonts w:ascii="Arial" w:hAnsi="Arial" w:eastAsia="Arial" w:cs="Arial"/>
          <w:sz w:val="24"/>
          <w:szCs w:val="24"/>
          <w:lang w:val="en-US"/>
        </w:rPr>
        <w:t xml:space="preserve"> HF, Halpin R, Spiro DJ, </w:t>
      </w:r>
      <w:proofErr w:type="spellStart"/>
      <w:r w:rsidRPr="536C85DE">
        <w:rPr>
          <w:rFonts w:ascii="Arial" w:hAnsi="Arial" w:eastAsia="Arial" w:cs="Arial"/>
          <w:sz w:val="24"/>
          <w:szCs w:val="24"/>
          <w:lang w:val="en-US"/>
        </w:rPr>
        <w:t>Rottier</w:t>
      </w:r>
      <w:proofErr w:type="spellEnd"/>
      <w:r w:rsidRPr="536C85DE">
        <w:rPr>
          <w:rFonts w:ascii="Arial" w:hAnsi="Arial" w:eastAsia="Arial" w:cs="Arial"/>
          <w:sz w:val="24"/>
          <w:szCs w:val="24"/>
          <w:lang w:val="en-US"/>
        </w:rPr>
        <w:t xml:space="preserve"> PJ. Spike protein fusion peptide and feline coronavirus virulence. </w:t>
      </w:r>
      <w:proofErr w:type="spellStart"/>
      <w:r w:rsidRPr="536C85DE">
        <w:rPr>
          <w:rFonts w:ascii="Arial" w:hAnsi="Arial" w:eastAsia="Arial" w:cs="Arial"/>
          <w:i/>
          <w:iCs/>
          <w:sz w:val="24"/>
          <w:szCs w:val="24"/>
          <w:lang w:val="en-US"/>
        </w:rPr>
        <w:t>Emerg</w:t>
      </w:r>
      <w:proofErr w:type="spellEnd"/>
      <w:r w:rsidRPr="536C85DE">
        <w:rPr>
          <w:rFonts w:ascii="Arial" w:hAnsi="Arial" w:eastAsia="Arial" w:cs="Arial"/>
          <w:i/>
          <w:iCs/>
          <w:sz w:val="24"/>
          <w:szCs w:val="24"/>
          <w:lang w:val="en-US"/>
        </w:rPr>
        <w:t xml:space="preserve"> Infect Dis</w:t>
      </w:r>
      <w:r w:rsidRPr="536C85DE">
        <w:rPr>
          <w:rFonts w:ascii="Arial" w:hAnsi="Arial" w:eastAsia="Arial" w:cs="Arial"/>
          <w:sz w:val="24"/>
          <w:szCs w:val="24"/>
          <w:lang w:val="en-US"/>
        </w:rPr>
        <w:t xml:space="preserve">. 2012;18(7):1089–1095. doi:10.3201/eid1807.120143. </w:t>
      </w:r>
    </w:p>
    <w:p w:rsidR="00406A2B" w:rsidP="536C85DE" w:rsidRDefault="536C85DE" w14:paraId="70DFF855" w14:textId="2665BBAA">
      <w:pPr>
        <w:spacing w:after="0" w:line="360" w:lineRule="auto"/>
        <w:jc w:val="both"/>
      </w:pPr>
      <w:r w:rsidRPr="536C85DE">
        <w:rPr>
          <w:rFonts w:ascii="Arial" w:hAnsi="Arial" w:eastAsia="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hAnsi="Arial" w:eastAsia="Arial" w:cs="Arial"/>
          <w:sz w:val="24"/>
          <w:szCs w:val="24"/>
        </w:rPr>
        <w:t>The Lancet, v. 395, n. 10223, p. 514–523, fev. 2020.</w:t>
      </w:r>
    </w:p>
    <w:p w:rsidRPr="00E45756" w:rsidR="00406A2B" w:rsidP="536C85DE" w:rsidRDefault="00406A2B" w14:paraId="7278312B" w14:textId="75E2FDB2">
      <w:pPr>
        <w:spacing w:after="0" w:line="360" w:lineRule="auto"/>
        <w:jc w:val="both"/>
        <w:rPr>
          <w:rFonts w:ascii="Arial" w:hAnsi="Arial" w:eastAsia="Arial" w:cs="Arial"/>
          <w:sz w:val="24"/>
          <w:szCs w:val="24"/>
        </w:rPr>
      </w:pPr>
    </w:p>
    <w:p w:rsidRPr="00E45756" w:rsidR="00406A2B" w:rsidP="004B3E7B" w:rsidRDefault="536C85DE" w14:paraId="35F03FEF" w14:textId="27C1B5AA">
      <w:pPr>
        <w:spacing w:after="0" w:line="360" w:lineRule="auto"/>
        <w:jc w:val="both"/>
        <w:rPr>
          <w:lang w:val="en-US"/>
        </w:rPr>
      </w:pPr>
      <w:r w:rsidRPr="00E45756">
        <w:rPr>
          <w:rFonts w:ascii="Arial" w:hAnsi="Arial" w:eastAsia="Arial" w:cs="Arial"/>
          <w:sz w:val="24"/>
          <w:szCs w:val="24"/>
        </w:rPr>
        <w:t>Ceasa orienta caminhoneiros sobre a COVID-19. Distrito Federal, mar. 26, 2020. Disponível em: ˂</w:t>
      </w:r>
      <w:hyperlink r:id="rId18">
        <w:r w:rsidRPr="00E45756">
          <w:rPr>
            <w:rStyle w:val="Hyperlink"/>
            <w:rFonts w:ascii="Arial" w:hAnsi="Arial" w:eastAsia="Arial" w:cs="Arial"/>
            <w:color w:val="0000FF"/>
            <w:sz w:val="24"/>
            <w:szCs w:val="24"/>
          </w:rPr>
          <w:t>http://ceasa.df.gov.br/ceasa-orienta-caminhoneiros-sobre-a-covid-19/</w:t>
        </w:r>
      </w:hyperlink>
      <w:r w:rsidRPr="00E45756">
        <w:rPr>
          <w:rFonts w:ascii="Arial" w:hAnsi="Arial" w:eastAsia="Arial" w:cs="Arial"/>
          <w:sz w:val="24"/>
          <w:szCs w:val="24"/>
        </w:rPr>
        <w:t xml:space="preserve">˃. </w:t>
      </w:r>
      <w:proofErr w:type="spellStart"/>
      <w:r w:rsidRPr="536C85DE">
        <w:rPr>
          <w:rFonts w:ascii="Arial" w:hAnsi="Arial" w:eastAsia="Arial" w:cs="Arial"/>
          <w:sz w:val="24"/>
          <w:szCs w:val="24"/>
          <w:lang w:val="en-US"/>
        </w:rPr>
        <w:t>Acesso</w:t>
      </w:r>
      <w:proofErr w:type="spellEnd"/>
      <w:r w:rsidRPr="536C85DE">
        <w:rPr>
          <w:rFonts w:ascii="Arial" w:hAnsi="Arial" w:eastAsia="Arial" w:cs="Arial"/>
          <w:sz w:val="24"/>
          <w:szCs w:val="24"/>
          <w:lang w:val="en-US"/>
        </w:rPr>
        <w:t xml:space="preserve"> </w:t>
      </w:r>
      <w:proofErr w:type="spellStart"/>
      <w:r w:rsidRPr="536C85DE">
        <w:rPr>
          <w:rFonts w:ascii="Arial" w:hAnsi="Arial" w:eastAsia="Arial" w:cs="Arial"/>
          <w:sz w:val="24"/>
          <w:szCs w:val="24"/>
          <w:lang w:val="en-US"/>
        </w:rPr>
        <w:t>em</w:t>
      </w:r>
      <w:proofErr w:type="spellEnd"/>
      <w:r w:rsidRPr="536C85DE">
        <w:rPr>
          <w:rFonts w:ascii="Arial" w:hAnsi="Arial" w:eastAsia="Arial" w:cs="Arial"/>
          <w:sz w:val="24"/>
          <w:szCs w:val="24"/>
          <w:lang w:val="en-US"/>
        </w:rPr>
        <w:t>: abr.1, 2020.</w:t>
      </w:r>
    </w:p>
    <w:p w:rsidRPr="00E45756" w:rsidR="536C85DE" w:rsidP="536C85DE" w:rsidRDefault="536C85DE" w14:paraId="4F3EB5AE" w14:textId="5C976C69">
      <w:pPr>
        <w:spacing w:line="257" w:lineRule="auto"/>
        <w:jc w:val="both"/>
        <w:rPr>
          <w:lang w:val="en-US"/>
        </w:rPr>
      </w:pPr>
      <w:proofErr w:type="spellStart"/>
      <w:r w:rsidRPr="536C85DE">
        <w:rPr>
          <w:rFonts w:ascii="Arial" w:hAnsi="Arial" w:eastAsia="Arial" w:cs="Arial"/>
          <w:sz w:val="24"/>
          <w:szCs w:val="24"/>
          <w:lang w:val="en-US"/>
        </w:rPr>
        <w:t>Contini</w:t>
      </w:r>
      <w:proofErr w:type="spellEnd"/>
      <w:r w:rsidRPr="536C85DE">
        <w:rPr>
          <w:rFonts w:ascii="Arial" w:hAnsi="Arial" w:eastAsia="Arial" w:cs="Arial"/>
          <w:sz w:val="24"/>
          <w:szCs w:val="24"/>
          <w:lang w:val="en-US"/>
        </w:rPr>
        <w:t xml:space="preserve"> C, Di Nuzzo M, </w:t>
      </w:r>
      <w:proofErr w:type="spellStart"/>
      <w:r w:rsidRPr="536C85DE">
        <w:rPr>
          <w:rFonts w:ascii="Arial" w:hAnsi="Arial" w:eastAsia="Arial" w:cs="Arial"/>
          <w:sz w:val="24"/>
          <w:szCs w:val="24"/>
          <w:lang w:val="en-US"/>
        </w:rPr>
        <w:t>Barp</w:t>
      </w:r>
      <w:proofErr w:type="spellEnd"/>
      <w:r w:rsidRPr="536C85DE">
        <w:rPr>
          <w:rFonts w:ascii="Arial" w:hAnsi="Arial" w:eastAsia="Arial" w:cs="Arial"/>
          <w:sz w:val="24"/>
          <w:szCs w:val="24"/>
          <w:lang w:val="en-US"/>
        </w:rPr>
        <w:t xml:space="preserve"> N, </w:t>
      </w:r>
      <w:proofErr w:type="spellStart"/>
      <w:r w:rsidRPr="536C85DE">
        <w:rPr>
          <w:rFonts w:ascii="Arial" w:hAnsi="Arial" w:eastAsia="Arial" w:cs="Arial"/>
          <w:sz w:val="24"/>
          <w:szCs w:val="24"/>
          <w:lang w:val="en-US"/>
        </w:rPr>
        <w:t>Bonazza</w:t>
      </w:r>
      <w:proofErr w:type="spellEnd"/>
      <w:r w:rsidRPr="536C85DE">
        <w:rPr>
          <w:rFonts w:ascii="Arial" w:hAnsi="Arial" w:eastAsia="Arial" w:cs="Arial"/>
          <w:sz w:val="24"/>
          <w:szCs w:val="24"/>
          <w:lang w:val="en-US"/>
        </w:rPr>
        <w:t xml:space="preserve"> A, De Giorgio R, </w:t>
      </w:r>
      <w:proofErr w:type="spellStart"/>
      <w:r w:rsidRPr="536C85DE">
        <w:rPr>
          <w:rFonts w:ascii="Arial" w:hAnsi="Arial" w:eastAsia="Arial" w:cs="Arial"/>
          <w:sz w:val="24"/>
          <w:szCs w:val="24"/>
          <w:lang w:val="en-US"/>
        </w:rPr>
        <w:t>Tognon</w:t>
      </w:r>
      <w:proofErr w:type="spellEnd"/>
      <w:r w:rsidRPr="536C85DE">
        <w:rPr>
          <w:rFonts w:ascii="Arial" w:hAnsi="Arial" w:eastAsia="Arial" w:cs="Arial"/>
          <w:sz w:val="24"/>
          <w:szCs w:val="24"/>
          <w:lang w:val="en-US"/>
        </w:rPr>
        <w:t xml:space="preserve"> M, </w:t>
      </w:r>
      <w:proofErr w:type="spellStart"/>
      <w:r w:rsidRPr="536C85DE">
        <w:rPr>
          <w:rFonts w:ascii="Arial" w:hAnsi="Arial" w:eastAsia="Arial" w:cs="Arial"/>
          <w:sz w:val="24"/>
          <w:szCs w:val="24"/>
          <w:lang w:val="en-US"/>
        </w:rPr>
        <w:t>Rubino</w:t>
      </w:r>
      <w:proofErr w:type="spellEnd"/>
      <w:r w:rsidRPr="536C85DE">
        <w:rPr>
          <w:rFonts w:ascii="Arial" w:hAnsi="Arial" w:eastAsia="Arial" w:cs="Arial"/>
          <w:sz w:val="24"/>
          <w:szCs w:val="24"/>
          <w:lang w:val="en-US"/>
        </w:rPr>
        <w:t xml:space="preserve"> S (2020) The novel zoonotic COVID-19 pandemic: An expected global health concern. J Infect Dev </w:t>
      </w:r>
      <w:proofErr w:type="spellStart"/>
      <w:r w:rsidRPr="536C85DE">
        <w:rPr>
          <w:rFonts w:ascii="Arial" w:hAnsi="Arial" w:eastAsia="Arial" w:cs="Arial"/>
          <w:sz w:val="24"/>
          <w:szCs w:val="24"/>
          <w:lang w:val="en-US"/>
        </w:rPr>
        <w:t>Ctries</w:t>
      </w:r>
      <w:proofErr w:type="spellEnd"/>
      <w:r w:rsidRPr="536C85DE">
        <w:rPr>
          <w:rFonts w:ascii="Arial" w:hAnsi="Arial" w:eastAsia="Arial" w:cs="Arial"/>
          <w:sz w:val="24"/>
          <w:szCs w:val="24"/>
          <w:lang w:val="en-US"/>
        </w:rPr>
        <w:t xml:space="preserve"> 14;254-264. </w:t>
      </w:r>
      <w:proofErr w:type="spellStart"/>
      <w:r w:rsidRPr="536C85DE">
        <w:rPr>
          <w:rFonts w:ascii="Arial" w:hAnsi="Arial" w:eastAsia="Arial" w:cs="Arial"/>
          <w:sz w:val="24"/>
          <w:szCs w:val="24"/>
          <w:lang w:val="en-US"/>
        </w:rPr>
        <w:t>doi</w:t>
      </w:r>
      <w:proofErr w:type="spellEnd"/>
      <w:r w:rsidRPr="536C85DE">
        <w:rPr>
          <w:rFonts w:ascii="Arial" w:hAnsi="Arial" w:eastAsia="Arial" w:cs="Arial"/>
          <w:sz w:val="24"/>
          <w:szCs w:val="24"/>
          <w:lang w:val="en-US"/>
        </w:rPr>
        <w:t>: 10.3855/jidc.12671</w:t>
      </w:r>
    </w:p>
    <w:p w:rsidR="536C85DE" w:rsidP="536C85DE" w:rsidRDefault="536C85DE" w14:paraId="42EAED73" w14:textId="5CACE8A4">
      <w:pPr>
        <w:jc w:val="both"/>
      </w:pPr>
      <w:r w:rsidRPr="00E45756">
        <w:rPr>
          <w:rFonts w:ascii="Arial" w:hAnsi="Arial" w:eastAsia="Arial" w:cs="Arial"/>
          <w:sz w:val="24"/>
          <w:szCs w:val="24"/>
          <w:lang w:val="en-US"/>
        </w:rPr>
        <w:t xml:space="preserve">Coronavirus disease (COVID-19) advice for the public: When and how to use masks. </w:t>
      </w:r>
      <w:proofErr w:type="spellStart"/>
      <w:r w:rsidRPr="536C85DE">
        <w:rPr>
          <w:rFonts w:ascii="Arial" w:hAnsi="Arial" w:eastAsia="Arial" w:cs="Arial"/>
          <w:sz w:val="24"/>
          <w:szCs w:val="24"/>
        </w:rPr>
        <w:t>Gevena</w:t>
      </w:r>
      <w:proofErr w:type="spellEnd"/>
      <w:r w:rsidRPr="536C85DE">
        <w:rPr>
          <w:rFonts w:ascii="Arial" w:hAnsi="Arial" w:eastAsia="Arial" w:cs="Arial"/>
          <w:sz w:val="24"/>
          <w:szCs w:val="24"/>
        </w:rPr>
        <w:t>. Disponível em: ˂</w:t>
      </w:r>
      <w:hyperlink r:id="rId19">
        <w:r w:rsidRPr="536C85DE">
          <w:rPr>
            <w:rStyle w:val="Hyperlink"/>
            <w:rFonts w:ascii="Arial" w:hAnsi="Arial" w:eastAsia="Arial" w:cs="Arial"/>
            <w:color w:val="0000FF"/>
            <w:sz w:val="24"/>
            <w:szCs w:val="24"/>
          </w:rPr>
          <w:t>https://www.who.int/emergencies/diseases/novel-coronavirus-2019/advice-for-public/when-and-how-to-use-masks</w:t>
        </w:r>
      </w:hyperlink>
      <w:r w:rsidRPr="536C85DE">
        <w:rPr>
          <w:rFonts w:ascii="Arial" w:hAnsi="Arial" w:eastAsia="Arial" w:cs="Arial"/>
          <w:sz w:val="24"/>
          <w:szCs w:val="24"/>
        </w:rPr>
        <w:t>˃. Acesso em: mar. 30, 2020.</w:t>
      </w:r>
    </w:p>
    <w:p w:rsidRPr="00E45756" w:rsidR="536C85DE" w:rsidP="536C85DE" w:rsidRDefault="536C85DE" w14:paraId="4A448904" w14:textId="0937A6F8">
      <w:pPr>
        <w:jc w:val="both"/>
        <w:rPr>
          <w:lang w:val="en-US"/>
        </w:rPr>
      </w:pPr>
      <w:r w:rsidRPr="536C85DE">
        <w:rPr>
          <w:rFonts w:ascii="Arial" w:hAnsi="Arial" w:eastAsia="Arial" w:cs="Arial"/>
          <w:sz w:val="24"/>
          <w:szCs w:val="24"/>
        </w:rPr>
        <w:t>Coronavírus: 28.320 casos confirmados e 1.736 mortes. Ministério da Saúde. Brasília, abr. 15, 2020. Disponível em : ˂</w:t>
      </w:r>
      <w:hyperlink r:id="rId20">
        <w:r w:rsidRPr="536C85DE">
          <w:rPr>
            <w:rStyle w:val="Hyperlink"/>
            <w:rFonts w:ascii="Arial" w:hAnsi="Arial" w:eastAsia="Arial" w:cs="Arial"/>
            <w:color w:val="0000FF"/>
            <w:sz w:val="24"/>
            <w:szCs w:val="24"/>
          </w:rPr>
          <w:t>https://www.saude.gov.br/noticias/agencia-saude/46738-coronavirus-28-320-casos-confirmados-e-1-736-mortes</w:t>
        </w:r>
      </w:hyperlink>
      <w:r w:rsidRPr="536C85DE">
        <w:rPr>
          <w:rFonts w:ascii="Arial" w:hAnsi="Arial" w:eastAsia="Arial" w:cs="Arial"/>
          <w:sz w:val="24"/>
          <w:szCs w:val="24"/>
        </w:rPr>
        <w:t xml:space="preserve">˃. </w:t>
      </w:r>
      <w:proofErr w:type="spellStart"/>
      <w:r w:rsidRPr="00E45756">
        <w:rPr>
          <w:rFonts w:ascii="Arial" w:hAnsi="Arial" w:eastAsia="Arial" w:cs="Arial"/>
          <w:sz w:val="24"/>
          <w:szCs w:val="24"/>
          <w:lang w:val="en-US"/>
        </w:rPr>
        <w:t>Acesso</w:t>
      </w:r>
      <w:proofErr w:type="spellEnd"/>
      <w:r w:rsidRPr="00E45756">
        <w:rPr>
          <w:rFonts w:ascii="Arial" w:hAnsi="Arial" w:eastAsia="Arial" w:cs="Arial"/>
          <w:sz w:val="24"/>
          <w:szCs w:val="24"/>
          <w:lang w:val="en-US"/>
        </w:rPr>
        <w:t xml:space="preserve"> </w:t>
      </w:r>
      <w:proofErr w:type="spellStart"/>
      <w:r w:rsidRPr="00E45756">
        <w:rPr>
          <w:rFonts w:ascii="Arial" w:hAnsi="Arial" w:eastAsia="Arial" w:cs="Arial"/>
          <w:sz w:val="24"/>
          <w:szCs w:val="24"/>
          <w:lang w:val="en-US"/>
        </w:rPr>
        <w:t>em</w:t>
      </w:r>
      <w:proofErr w:type="spellEnd"/>
      <w:r w:rsidRPr="00E45756">
        <w:rPr>
          <w:rFonts w:ascii="Arial" w:hAnsi="Arial" w:eastAsia="Arial" w:cs="Arial"/>
          <w:sz w:val="24"/>
          <w:szCs w:val="24"/>
          <w:lang w:val="en-US"/>
        </w:rPr>
        <w:t xml:space="preserve">: abr. 15, 2020. </w:t>
      </w:r>
    </w:p>
    <w:p w:rsidRPr="00E45756" w:rsidR="536C85DE" w:rsidP="536C85DE" w:rsidRDefault="536C85DE" w14:paraId="4D11A11E" w14:textId="30C07BC0">
      <w:pPr>
        <w:jc w:val="both"/>
        <w:rPr>
          <w:lang w:val="en-US"/>
        </w:rPr>
      </w:pPr>
      <w:r w:rsidRPr="00E45756">
        <w:rPr>
          <w:rFonts w:ascii="Arial" w:hAnsi="Arial" w:eastAsia="Arial" w:cs="Arial"/>
          <w:sz w:val="24"/>
          <w:szCs w:val="24"/>
          <w:lang w:val="en-US"/>
        </w:rPr>
        <w:t xml:space="preserve">Coronavirus disease 2019 (COVID-19) Situation Report – 85. World Health Organization. </w:t>
      </w:r>
      <w:proofErr w:type="spellStart"/>
      <w:r w:rsidRPr="536C85DE">
        <w:rPr>
          <w:rFonts w:ascii="Arial" w:hAnsi="Arial" w:eastAsia="Arial" w:cs="Arial"/>
          <w:sz w:val="24"/>
          <w:szCs w:val="24"/>
        </w:rPr>
        <w:t>Gevena</w:t>
      </w:r>
      <w:proofErr w:type="spellEnd"/>
      <w:r w:rsidRPr="536C85DE">
        <w:rPr>
          <w:rFonts w:ascii="Arial" w:hAnsi="Arial" w:eastAsia="Arial" w:cs="Arial"/>
          <w:sz w:val="24"/>
          <w:szCs w:val="24"/>
        </w:rPr>
        <w:t>, abr. 15, 2020. Disponível em : ˂</w:t>
      </w:r>
      <w:hyperlink r:id="rId21">
        <w:r w:rsidRPr="536C85DE">
          <w:rPr>
            <w:rStyle w:val="Hyperlink"/>
            <w:rFonts w:ascii="Arial" w:hAnsi="Arial" w:eastAsia="Arial" w:cs="Arial"/>
            <w:color w:val="0000FF"/>
            <w:sz w:val="24"/>
            <w:szCs w:val="24"/>
          </w:rPr>
          <w:t>https://www.who.int/docs/default-source/coronaviruse/situation-reports/20200415-sitrep-86-covid-19.pdf?sfvrsn=c615ea20_4</w:t>
        </w:r>
      </w:hyperlink>
      <w:r w:rsidRPr="536C85DE">
        <w:rPr>
          <w:rFonts w:ascii="Arial" w:hAnsi="Arial" w:eastAsia="Arial" w:cs="Arial"/>
          <w:sz w:val="24"/>
          <w:szCs w:val="24"/>
        </w:rPr>
        <w:t xml:space="preserve">˃. </w:t>
      </w:r>
      <w:proofErr w:type="spellStart"/>
      <w:r w:rsidRPr="00E45756">
        <w:rPr>
          <w:rFonts w:ascii="Arial" w:hAnsi="Arial" w:eastAsia="Arial" w:cs="Arial"/>
          <w:sz w:val="24"/>
          <w:szCs w:val="24"/>
          <w:lang w:val="en-US"/>
        </w:rPr>
        <w:t>Acesso</w:t>
      </w:r>
      <w:proofErr w:type="spellEnd"/>
      <w:r w:rsidRPr="00E45756">
        <w:rPr>
          <w:rFonts w:ascii="Arial" w:hAnsi="Arial" w:eastAsia="Arial" w:cs="Arial"/>
          <w:sz w:val="24"/>
          <w:szCs w:val="24"/>
          <w:lang w:val="en-US"/>
        </w:rPr>
        <w:t xml:space="preserve"> </w:t>
      </w:r>
      <w:proofErr w:type="spellStart"/>
      <w:r w:rsidRPr="00E45756">
        <w:rPr>
          <w:rFonts w:ascii="Arial" w:hAnsi="Arial" w:eastAsia="Arial" w:cs="Arial"/>
          <w:sz w:val="24"/>
          <w:szCs w:val="24"/>
          <w:lang w:val="en-US"/>
        </w:rPr>
        <w:t>em</w:t>
      </w:r>
      <w:proofErr w:type="spellEnd"/>
      <w:r w:rsidRPr="00E45756">
        <w:rPr>
          <w:rFonts w:ascii="Arial" w:hAnsi="Arial" w:eastAsia="Arial" w:cs="Arial"/>
          <w:sz w:val="24"/>
          <w:szCs w:val="24"/>
          <w:lang w:val="en-US"/>
        </w:rPr>
        <w:t xml:space="preserve">: abr. 15, 2020. </w:t>
      </w:r>
    </w:p>
    <w:p w:rsidRPr="00E45756" w:rsidR="536C85DE" w:rsidP="536C85DE" w:rsidRDefault="536C85DE" w14:paraId="0FE0D9D1" w14:textId="77F4304E">
      <w:pPr>
        <w:pStyle w:val="Ttulo1"/>
        <w:rPr>
          <w:rFonts w:ascii="Arial" w:hAnsi="Arial" w:eastAsia="Arial" w:cs="Arial"/>
          <w:color w:val="auto"/>
          <w:sz w:val="24"/>
          <w:szCs w:val="24"/>
          <w:lang w:val="en-US"/>
        </w:rPr>
      </w:pPr>
      <w:r w:rsidRPr="00E45756">
        <w:rPr>
          <w:rFonts w:ascii="Arial" w:hAnsi="Arial" w:eastAsia="Arial" w:cs="Arial"/>
          <w:color w:val="auto"/>
          <w:sz w:val="24"/>
          <w:szCs w:val="24"/>
          <w:lang w:val="en-US"/>
        </w:rPr>
        <w:t xml:space="preserve">Jennifer Beam Dowd, J.B., </w:t>
      </w:r>
      <w:proofErr w:type="spellStart"/>
      <w:r w:rsidRPr="00E45756">
        <w:rPr>
          <w:rFonts w:ascii="Arial" w:hAnsi="Arial" w:eastAsia="Arial" w:cs="Arial"/>
          <w:color w:val="auto"/>
          <w:sz w:val="24"/>
          <w:szCs w:val="24"/>
          <w:lang w:val="en-US"/>
        </w:rPr>
        <w:t>Andriano</w:t>
      </w:r>
      <w:proofErr w:type="spellEnd"/>
      <w:r w:rsidRPr="00E45756">
        <w:rPr>
          <w:rFonts w:ascii="Arial" w:hAnsi="Arial" w:eastAsia="Arial" w:cs="Arial"/>
          <w:color w:val="auto"/>
          <w:sz w:val="24"/>
          <w:szCs w:val="24"/>
          <w:lang w:val="en-US"/>
        </w:rPr>
        <w:t xml:space="preserve">, L., </w:t>
      </w:r>
      <w:proofErr w:type="spellStart"/>
      <w:r w:rsidRPr="00E45756">
        <w:rPr>
          <w:rFonts w:ascii="Arial" w:hAnsi="Arial" w:eastAsia="Arial" w:cs="Arial"/>
          <w:color w:val="auto"/>
          <w:sz w:val="24"/>
          <w:szCs w:val="24"/>
          <w:lang w:val="en-US"/>
        </w:rPr>
        <w:t>Brazel</w:t>
      </w:r>
      <w:proofErr w:type="spellEnd"/>
      <w:r w:rsidRPr="00E45756">
        <w:rPr>
          <w:rFonts w:ascii="Arial" w:hAnsi="Arial" w:eastAsia="Arial" w:cs="Arial"/>
          <w:color w:val="auto"/>
          <w:sz w:val="24"/>
          <w:szCs w:val="24"/>
          <w:lang w:val="en-US"/>
        </w:rPr>
        <w:t xml:space="preserve">, D. M., </w:t>
      </w:r>
      <w:proofErr w:type="spellStart"/>
      <w:r w:rsidRPr="00E45756">
        <w:rPr>
          <w:rFonts w:ascii="Arial" w:hAnsi="Arial" w:eastAsia="Arial" w:cs="Arial"/>
          <w:color w:val="auto"/>
          <w:sz w:val="24"/>
          <w:szCs w:val="24"/>
          <w:lang w:val="en-US"/>
        </w:rPr>
        <w:t>Rotondi</w:t>
      </w:r>
      <w:proofErr w:type="spellEnd"/>
      <w:r w:rsidRPr="00E45756">
        <w:rPr>
          <w:rFonts w:ascii="Arial" w:hAnsi="Arial" w:eastAsia="Arial" w:cs="Arial"/>
          <w:color w:val="auto"/>
          <w:sz w:val="24"/>
          <w:szCs w:val="24"/>
          <w:lang w:val="en-US"/>
        </w:rPr>
        <w:t xml:space="preserve">, V., Block, P., Ding, X., Liu, Y., Mills, M. C. Demographic science aids in understanding the spread and fatality rates of COVID-19. The </w:t>
      </w:r>
      <w:r w:rsidRPr="00E45756">
        <w:rPr>
          <w:rFonts w:ascii="Arial" w:hAnsi="Arial" w:eastAsia="Arial" w:cs="Arial"/>
          <w:i/>
          <w:iCs/>
          <w:color w:val="auto"/>
          <w:sz w:val="24"/>
          <w:szCs w:val="24"/>
          <w:lang w:val="en-US"/>
        </w:rPr>
        <w:t>Proceedings of the National Academy of Sciences</w:t>
      </w:r>
      <w:r w:rsidRPr="00E45756">
        <w:rPr>
          <w:rFonts w:ascii="Arial" w:hAnsi="Arial" w:eastAsia="Arial" w:cs="Arial"/>
          <w:color w:val="auto"/>
          <w:sz w:val="24"/>
          <w:szCs w:val="24"/>
          <w:lang w:val="en-US"/>
        </w:rPr>
        <w:t xml:space="preserve"> – PNAS: </w:t>
      </w:r>
      <w:proofErr w:type="spellStart"/>
      <w:r w:rsidRPr="00E45756">
        <w:rPr>
          <w:rFonts w:ascii="Arial" w:hAnsi="Arial" w:eastAsia="Arial" w:cs="Arial"/>
          <w:color w:val="auto"/>
          <w:sz w:val="24"/>
          <w:szCs w:val="24"/>
          <w:lang w:val="en-US"/>
        </w:rPr>
        <w:t>abr</w:t>
      </w:r>
      <w:proofErr w:type="spellEnd"/>
      <w:r w:rsidRPr="00E45756">
        <w:rPr>
          <w:rFonts w:ascii="Arial" w:hAnsi="Arial" w:eastAsia="Arial" w:cs="Arial"/>
          <w:color w:val="auto"/>
          <w:sz w:val="24"/>
          <w:szCs w:val="24"/>
          <w:lang w:val="en-US"/>
        </w:rPr>
        <w:t>, 16, 2020.</w:t>
      </w:r>
    </w:p>
    <w:p w:rsidRPr="00E45756" w:rsidR="536C85DE" w:rsidP="536C85DE" w:rsidRDefault="536C85DE" w14:paraId="37E415F7" w14:textId="6F2B3C13">
      <w:pPr>
        <w:rPr>
          <w:lang w:val="en-US"/>
        </w:rPr>
      </w:pPr>
    </w:p>
    <w:p w:rsidRPr="00E45756" w:rsidR="536C85DE" w:rsidP="536C85DE" w:rsidRDefault="536C85DE" w14:paraId="636BD546" w14:textId="07F79A25">
      <w:pPr>
        <w:spacing w:line="257" w:lineRule="auto"/>
        <w:rPr>
          <w:lang w:val="en-US"/>
        </w:rPr>
      </w:pPr>
      <w:proofErr w:type="spellStart"/>
      <w:r w:rsidRPr="00E45756">
        <w:rPr>
          <w:rFonts w:ascii="Arial" w:hAnsi="Arial" w:eastAsia="Arial" w:cs="Arial"/>
          <w:sz w:val="24"/>
          <w:szCs w:val="24"/>
          <w:lang w:val="en-US"/>
        </w:rPr>
        <w:t>Gorbalenya</w:t>
      </w:r>
      <w:proofErr w:type="spellEnd"/>
      <w:r w:rsidRPr="00E45756">
        <w:rPr>
          <w:rFonts w:ascii="Arial" w:hAnsi="Arial" w:eastAsia="Arial" w:cs="Arial"/>
          <w:sz w:val="24"/>
          <w:szCs w:val="24"/>
          <w:lang w:val="en-US"/>
        </w:rPr>
        <w:t xml:space="preserve">, A.E., Baker, S.C., Baric, R.S. </w:t>
      </w:r>
      <w:r w:rsidRPr="00E45756">
        <w:rPr>
          <w:rFonts w:ascii="Arial" w:hAnsi="Arial" w:eastAsia="Arial" w:cs="Arial"/>
          <w:i/>
          <w:iCs/>
          <w:sz w:val="24"/>
          <w:szCs w:val="24"/>
          <w:lang w:val="en-US"/>
        </w:rPr>
        <w:t>et al.</w:t>
      </w:r>
      <w:r w:rsidRPr="00E45756">
        <w:rPr>
          <w:rFonts w:ascii="Arial" w:hAnsi="Arial" w:eastAsia="Arial" w:cs="Arial"/>
          <w:sz w:val="24"/>
          <w:szCs w:val="24"/>
          <w:lang w:val="en-US"/>
        </w:rPr>
        <w:t xml:space="preserve"> The species </w:t>
      </w:r>
      <w:r w:rsidRPr="00E45756">
        <w:rPr>
          <w:rFonts w:ascii="Arial" w:hAnsi="Arial" w:eastAsia="Arial" w:cs="Arial"/>
          <w:i/>
          <w:iCs/>
          <w:sz w:val="24"/>
          <w:szCs w:val="24"/>
          <w:lang w:val="en-US"/>
        </w:rPr>
        <w:t>Severe acute respiratory syndrome-related coronavirus</w:t>
      </w:r>
      <w:r w:rsidRPr="00E45756">
        <w:rPr>
          <w:rFonts w:ascii="Arial" w:hAnsi="Arial" w:eastAsia="Arial" w:cs="Arial"/>
          <w:sz w:val="24"/>
          <w:szCs w:val="24"/>
          <w:lang w:val="en-US"/>
        </w:rPr>
        <w:t xml:space="preserve">: classifying 2019-nCoV and naming it </w:t>
      </w:r>
      <w:r w:rsidRPr="00E45756">
        <w:rPr>
          <w:rFonts w:ascii="Arial" w:hAnsi="Arial" w:eastAsia="Arial" w:cs="Arial"/>
          <w:sz w:val="24"/>
          <w:szCs w:val="24"/>
          <w:lang w:val="en-US"/>
        </w:rPr>
        <w:lastRenderedPageBreak/>
        <w:t xml:space="preserve">SARS-CoV-2. </w:t>
      </w:r>
      <w:r w:rsidRPr="00E45756">
        <w:rPr>
          <w:rFonts w:ascii="Arial" w:hAnsi="Arial" w:eastAsia="Arial" w:cs="Arial"/>
          <w:i/>
          <w:iCs/>
          <w:sz w:val="24"/>
          <w:szCs w:val="24"/>
          <w:lang w:val="en-US"/>
        </w:rPr>
        <w:t>Nat Microbiol</w:t>
      </w:r>
      <w:r w:rsidRPr="00E45756">
        <w:rPr>
          <w:rFonts w:ascii="Arial" w:hAnsi="Arial" w:eastAsia="Arial" w:cs="Arial"/>
          <w:sz w:val="24"/>
          <w:szCs w:val="24"/>
          <w:lang w:val="en-US"/>
        </w:rPr>
        <w:t xml:space="preserve"> </w:t>
      </w:r>
      <w:r w:rsidRPr="00E45756">
        <w:rPr>
          <w:rFonts w:ascii="Arial" w:hAnsi="Arial" w:eastAsia="Arial" w:cs="Arial"/>
          <w:b/>
          <w:bCs/>
          <w:sz w:val="24"/>
          <w:szCs w:val="24"/>
          <w:lang w:val="en-US"/>
        </w:rPr>
        <w:t xml:space="preserve">5, </w:t>
      </w:r>
      <w:r w:rsidRPr="00E45756">
        <w:rPr>
          <w:rFonts w:ascii="Arial" w:hAnsi="Arial" w:eastAsia="Arial" w:cs="Arial"/>
          <w:sz w:val="24"/>
          <w:szCs w:val="24"/>
          <w:lang w:val="en-US"/>
        </w:rPr>
        <w:t xml:space="preserve">536–544 (2020). </w:t>
      </w:r>
      <w:r w:rsidR="005B4253">
        <w:fldChar w:fldCharType="begin"/>
      </w:r>
      <w:r w:rsidRPr="00B21B27" w:rsidR="005B4253">
        <w:rPr>
          <w:lang w:val="en-US"/>
          <w:rPrChange w:author="Daisy Maria Strottmann" w:date="2020-05-06T17:19:00Z" w:id="105">
            <w:rPr/>
          </w:rPrChange>
        </w:rPr>
        <w:instrText xml:space="preserve"> HYPERLINK "https://doi.org/10.1038/s41564-020-0695-z" \h </w:instrText>
      </w:r>
      <w:r w:rsidR="005B4253">
        <w:fldChar w:fldCharType="separate"/>
      </w:r>
      <w:r w:rsidRPr="00E45756">
        <w:rPr>
          <w:rStyle w:val="Hyperlink"/>
          <w:rFonts w:ascii="Arial" w:hAnsi="Arial" w:eastAsia="Arial" w:cs="Arial"/>
          <w:color w:val="0000FF"/>
          <w:sz w:val="24"/>
          <w:szCs w:val="24"/>
          <w:lang w:val="en-US"/>
        </w:rPr>
        <w:t>https://doi.org/10.1038/s41564-020-0695-z</w:t>
      </w:r>
      <w:r w:rsidR="005B4253">
        <w:rPr>
          <w:rStyle w:val="Hyperlink"/>
          <w:rFonts w:ascii="Arial" w:hAnsi="Arial" w:eastAsia="Arial" w:cs="Arial"/>
          <w:color w:val="0000FF"/>
          <w:sz w:val="24"/>
          <w:szCs w:val="24"/>
          <w:lang w:val="en-US"/>
        </w:rPr>
        <w:fldChar w:fldCharType="end"/>
      </w:r>
      <w:r w:rsidRPr="00E45756">
        <w:rPr>
          <w:rFonts w:ascii="Arial" w:hAnsi="Arial" w:eastAsia="Arial" w:cs="Arial"/>
          <w:color w:val="0000FF"/>
          <w:sz w:val="24"/>
          <w:szCs w:val="24"/>
          <w:u w:val="single"/>
          <w:lang w:val="en-US"/>
        </w:rPr>
        <w:t>.</w:t>
      </w:r>
    </w:p>
    <w:p w:rsidRPr="00420004" w:rsidR="00406A2B" w:rsidP="004B3E7B" w:rsidRDefault="00406A2B" w14:paraId="682DB918" w14:textId="77777777">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História, Ciências, Saúde — Manguinhos, v. 12, n. 1, p. 101-42, Jan.-</w:t>
      </w:r>
      <w:proofErr w:type="spellStart"/>
      <w:r w:rsidRPr="00420004">
        <w:rPr>
          <w:rFonts w:ascii="Arial" w:hAnsi="Arial" w:cs="Arial"/>
          <w:sz w:val="24"/>
          <w:szCs w:val="24"/>
        </w:rPr>
        <w:t>Apr</w:t>
      </w:r>
      <w:proofErr w:type="spellEnd"/>
      <w:r w:rsidRPr="00420004">
        <w:rPr>
          <w:rFonts w:ascii="Arial" w:hAnsi="Arial" w:cs="Arial"/>
          <w:sz w:val="24"/>
          <w:szCs w:val="24"/>
        </w:rPr>
        <w:t>. 2005.</w:t>
      </w:r>
    </w:p>
    <w:p w:rsidRPr="00406A2B" w:rsidR="00406A2B" w:rsidP="536C85DE" w:rsidRDefault="00406A2B" w14:paraId="027B9A16" w14:textId="4CFB1734">
      <w:pPr>
        <w:spacing w:after="0" w:line="360" w:lineRule="auto"/>
        <w:jc w:val="both"/>
        <w:rPr>
          <w:rFonts w:ascii="Arial" w:hAnsi="Arial" w:eastAsia="Times New Roman" w:cs="Arial"/>
          <w:sz w:val="24"/>
          <w:szCs w:val="24"/>
          <w:lang w:val="en-US" w:eastAsia="pt-BR"/>
        </w:rPr>
      </w:pPr>
      <w:r w:rsidRPr="00420004">
        <w:rPr>
          <w:rFonts w:ascii="Arial" w:hAnsi="Arial" w:cs="Arial"/>
          <w:color w:val="462907"/>
          <w:sz w:val="24"/>
          <w:szCs w:val="24"/>
          <w:shd w:val="clear" w:color="auto" w:fill="FFFFFF"/>
        </w:rPr>
        <w:t>HAYS, J. N. </w:t>
      </w:r>
      <w:proofErr w:type="spellStart"/>
      <w:r w:rsidRPr="00AE469D">
        <w:rPr>
          <w:rStyle w:val="nfase"/>
          <w:rFonts w:ascii="Arial" w:hAnsi="Arial" w:cs="Arial"/>
          <w:b/>
          <w:bCs/>
          <w:color w:val="462907"/>
          <w:sz w:val="24"/>
          <w:szCs w:val="24"/>
          <w:bdr w:val="none" w:color="auto" w:sz="0" w:space="0" w:frame="1"/>
          <w:shd w:val="clear" w:color="auto" w:fill="FFFFFF"/>
        </w:rPr>
        <w:t>Epidemics</w:t>
      </w:r>
      <w:proofErr w:type="spellEnd"/>
      <w:r w:rsidRPr="00AE469D">
        <w:rPr>
          <w:rStyle w:val="nfase"/>
          <w:rFonts w:ascii="Arial" w:hAnsi="Arial" w:cs="Arial"/>
          <w:b/>
          <w:bCs/>
          <w:color w:val="462907"/>
          <w:sz w:val="24"/>
          <w:szCs w:val="24"/>
          <w:bdr w:val="none" w:color="auto" w:sz="0" w:space="0" w:frame="1"/>
          <w:shd w:val="clear" w:color="auto" w:fill="FFFFFF"/>
        </w:rPr>
        <w:t xml:space="preserve"> </w:t>
      </w:r>
      <w:proofErr w:type="spellStart"/>
      <w:r w:rsidRPr="00AE469D">
        <w:rPr>
          <w:rStyle w:val="nfase"/>
          <w:rFonts w:ascii="Arial" w:hAnsi="Arial" w:cs="Arial"/>
          <w:b/>
          <w:bCs/>
          <w:color w:val="462907"/>
          <w:sz w:val="24"/>
          <w:szCs w:val="24"/>
          <w:bdr w:val="none" w:color="auto" w:sz="0" w:space="0" w:frame="1"/>
          <w:shd w:val="clear" w:color="auto" w:fill="FFFFFF"/>
        </w:rPr>
        <w:t>and</w:t>
      </w:r>
      <w:proofErr w:type="spellEnd"/>
      <w:r w:rsidRPr="00AE469D">
        <w:rPr>
          <w:rStyle w:val="nfase"/>
          <w:rFonts w:ascii="Arial" w:hAnsi="Arial" w:cs="Arial"/>
          <w:b/>
          <w:bCs/>
          <w:color w:val="462907"/>
          <w:sz w:val="24"/>
          <w:szCs w:val="24"/>
          <w:bdr w:val="none" w:color="auto" w:sz="0" w:space="0" w:frame="1"/>
          <w:shd w:val="clear" w:color="auto" w:fill="FFFFFF"/>
        </w:rPr>
        <w:t xml:space="preserve"> </w:t>
      </w:r>
      <w:proofErr w:type="spellStart"/>
      <w:r w:rsidRPr="00AE469D">
        <w:rPr>
          <w:rStyle w:val="nfase"/>
          <w:rFonts w:ascii="Arial" w:hAnsi="Arial" w:cs="Arial"/>
          <w:b/>
          <w:bCs/>
          <w:color w:val="462907"/>
          <w:sz w:val="24"/>
          <w:szCs w:val="24"/>
          <w:bdr w:val="none" w:color="auto" w:sz="0" w:space="0" w:frame="1"/>
          <w:shd w:val="clear" w:color="auto" w:fill="FFFFFF"/>
        </w:rPr>
        <w:t>pandemics</w:t>
      </w:r>
      <w:proofErr w:type="spellEnd"/>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w:t>
      </w:r>
      <w:proofErr w:type="spellStart"/>
      <w:r w:rsidRPr="00406A2B">
        <w:rPr>
          <w:rFonts w:ascii="Arial" w:hAnsi="Arial" w:cs="Arial"/>
          <w:color w:val="462907"/>
          <w:sz w:val="24"/>
          <w:szCs w:val="24"/>
          <w:shd w:val="clear" w:color="auto" w:fill="FFFFFF"/>
          <w:lang w:val="en-US"/>
        </w:rPr>
        <w:t>Fundação</w:t>
      </w:r>
      <w:proofErr w:type="spellEnd"/>
      <w:r w:rsidRPr="00406A2B">
        <w:rPr>
          <w:rFonts w:ascii="Arial" w:hAnsi="Arial" w:cs="Arial"/>
          <w:color w:val="462907"/>
          <w:sz w:val="24"/>
          <w:szCs w:val="24"/>
          <w:shd w:val="clear" w:color="auto" w:fill="FFFFFF"/>
          <w:lang w:val="en-US"/>
        </w:rPr>
        <w:t xml:space="preserve"> </w:t>
      </w:r>
      <w:proofErr w:type="spellStart"/>
      <w:r w:rsidRPr="00406A2B">
        <w:rPr>
          <w:rFonts w:ascii="Arial" w:hAnsi="Arial" w:cs="Arial"/>
          <w:color w:val="462907"/>
          <w:sz w:val="24"/>
          <w:szCs w:val="24"/>
          <w:shd w:val="clear" w:color="auto" w:fill="FFFFFF"/>
          <w:lang w:val="en-US"/>
        </w:rPr>
        <w:t>Kahle</w:t>
      </w:r>
      <w:proofErr w:type="spellEnd"/>
      <w:r w:rsidRPr="00406A2B">
        <w:rPr>
          <w:rFonts w:ascii="Arial" w:hAnsi="Arial" w:cs="Arial"/>
          <w:color w:val="462907"/>
          <w:sz w:val="24"/>
          <w:szCs w:val="24"/>
          <w:shd w:val="clear" w:color="auto" w:fill="FFFFFF"/>
          <w:lang w:val="en-US"/>
        </w:rPr>
        <w:t>, 2005.</w:t>
      </w:r>
    </w:p>
    <w:p w:rsidRPr="00406A2B" w:rsidR="00406A2B" w:rsidP="536C85DE" w:rsidRDefault="00406A2B" w14:paraId="2064A8B6" w14:textId="4AA9A0D2">
      <w:pPr>
        <w:spacing w:after="0" w:line="360" w:lineRule="auto"/>
        <w:jc w:val="both"/>
        <w:rPr>
          <w:rFonts w:ascii="Arial" w:hAnsi="Arial" w:cs="Arial"/>
          <w:color w:val="462907"/>
          <w:sz w:val="24"/>
          <w:szCs w:val="24"/>
          <w:lang w:val="en-US"/>
        </w:rPr>
      </w:pPr>
    </w:p>
    <w:p w:rsidRPr="00406A2B" w:rsidR="00406A2B" w:rsidP="536C85DE" w:rsidRDefault="536C85DE" w14:paraId="315A1CA3" w14:textId="297EB88E" w14:noSpellErr="1">
      <w:pPr>
        <w:spacing w:after="0" w:line="360" w:lineRule="auto"/>
        <w:jc w:val="both"/>
        <w:rPr>
          <w:ins w:author="Usuário Convidado" w:date="2020-05-07T14:37:34.562Z" w:id="1584908676"/>
          <w:rFonts w:ascii="Arial" w:hAnsi="Arial" w:eastAsia="Arial" w:cs="Arial"/>
          <w:color w:val="000000" w:themeColor="text1"/>
          <w:sz w:val="24"/>
          <w:szCs w:val="24"/>
          <w:lang w:val="en-US"/>
        </w:rPr>
      </w:pPr>
      <w:r w:rsidRPr="68F06163" w:rsidR="68F06163">
        <w:rPr>
          <w:rFonts w:ascii="Arial" w:hAnsi="Arial" w:eastAsia="Arial" w:cs="Arial"/>
          <w:color w:val="000000" w:themeColor="text1" w:themeTint="FF" w:themeShade="FF"/>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rsidR="68F06163" w:rsidP="68F06163" w:rsidRDefault="68F06163" w14:paraId="5C513564" w14:textId="133DC543">
      <w:pPr>
        <w:pStyle w:val="Normal"/>
        <w:spacing w:after="0" w:line="360" w:lineRule="auto"/>
        <w:jc w:val="both"/>
        <w:rPr>
          <w:rFonts w:ascii="Arial" w:hAnsi="Arial" w:eastAsia="Arial" w:cs="Arial"/>
          <w:color w:val="000000" w:themeColor="text1" w:themeTint="FF" w:themeShade="FF"/>
          <w:sz w:val="24"/>
          <w:szCs w:val="24"/>
          <w:lang w:val="en-US"/>
        </w:rPr>
      </w:pPr>
    </w:p>
    <w:p w:rsidRPr="00E45756" w:rsidR="00406A2B" w:rsidP="536C85DE" w:rsidRDefault="536C85DE" w14:paraId="1533D2FF" w14:textId="46141704">
      <w:pPr>
        <w:spacing w:after="0" w:line="360" w:lineRule="auto"/>
        <w:jc w:val="both"/>
        <w:rPr>
          <w:rFonts w:ascii="Arial" w:hAnsi="Arial" w:eastAsia="Arial" w:cs="Arial"/>
          <w:sz w:val="24"/>
          <w:szCs w:val="24"/>
        </w:rPr>
      </w:pPr>
      <w:ins w:author="Usuário Convidado" w:date="2020-05-09T22:49:18.577Z" w:id="1415464474">
        <w:r w:rsidRPr="5C26908A" w:rsidR="5C26908A">
          <w:rPr>
            <w:rFonts w:ascii="Arial" w:hAnsi="Arial" w:eastAsia="Arial" w:cs="Arial"/>
            <w:sz w:val="24"/>
            <w:szCs w:val="24"/>
          </w:rPr>
          <w:t xml:space="preserve">DIAS, J. </w:t>
        </w:r>
      </w:ins>
      <w:r w:rsidRPr="5C26908A" w:rsidR="5C26908A">
        <w:rPr>
          <w:rFonts w:ascii="Arial" w:hAnsi="Arial" w:eastAsia="Arial" w:cs="Arial"/>
          <w:sz w:val="24"/>
          <w:szCs w:val="24"/>
        </w:rPr>
        <w:t xml:space="preserve">InfoGripe destaca aceleração de internações por Síndrome Respiratória Aguda Grave. Agência Fiocruz de Notícias, Rio de </w:t>
      </w:r>
      <w:proofErr w:type="spellStart"/>
      <w:r w:rsidRPr="5C26908A" w:rsidR="5C26908A">
        <w:rPr>
          <w:rFonts w:ascii="Arial" w:hAnsi="Arial" w:eastAsia="Arial" w:cs="Arial"/>
          <w:sz w:val="24"/>
          <w:szCs w:val="24"/>
        </w:rPr>
        <w:t>Janeio</w:t>
      </w:r>
      <w:proofErr w:type="spellEnd"/>
      <w:r w:rsidRPr="5C26908A" w:rsidR="5C26908A">
        <w:rPr>
          <w:rFonts w:ascii="Arial" w:hAnsi="Arial" w:eastAsia="Arial" w:cs="Arial"/>
          <w:sz w:val="24"/>
          <w:szCs w:val="24"/>
        </w:rPr>
        <w:t>, abr. 30, 2020. Disponível em: ˂</w:t>
      </w:r>
      <w:hyperlink r:id="Rcba51193fd374a77">
        <w:r w:rsidRPr="5C26908A" w:rsidR="5C26908A">
          <w:rPr>
            <w:rStyle w:val="Hyperlink"/>
            <w:rFonts w:ascii="Arial" w:hAnsi="Arial" w:eastAsia="Arial" w:cs="Arial"/>
            <w:color w:val="0000FF"/>
            <w:sz w:val="24"/>
            <w:szCs w:val="24"/>
          </w:rPr>
          <w:t>https://portal.fiocruz.br/noticia/infogripe-destaca-aceleracao-de-internacoes-por-sindrome-respiratoria-aguda-grave</w:t>
        </w:r>
      </w:hyperlink>
      <w:r w:rsidRPr="5C26908A" w:rsidR="5C26908A">
        <w:rPr>
          <w:rFonts w:ascii="Arial" w:hAnsi="Arial" w:eastAsia="Arial" w:cs="Arial"/>
          <w:sz w:val="24"/>
          <w:szCs w:val="24"/>
        </w:rPr>
        <w:t>˃. Acesso em: abr.1, 2020.</w:t>
      </w:r>
    </w:p>
    <w:p w:rsidRPr="00406A2B" w:rsidR="00406A2B" w:rsidP="1E4D7DA9" w:rsidRDefault="536C85DE" w14:paraId="39619581" w14:textId="3814FF07" w14:noSpellErr="1">
      <w:pPr>
        <w:spacing w:after="0" w:line="360" w:lineRule="auto"/>
        <w:jc w:val="both"/>
        <w:rPr>
          <w:ins w:author="Usuário Convidado" w:date="2020-05-07T14:37:36.626Z" w:id="304411352"/>
        </w:rPr>
      </w:pPr>
      <w:r w:rsidRPr="68F06163" w:rsidR="68F06163">
        <w:rPr>
          <w:rFonts w:ascii="Arial" w:hAnsi="Arial" w:eastAsia="Arial" w:cs="Arial"/>
          <w:sz w:val="24"/>
          <w:szCs w:val="24"/>
        </w:rPr>
        <w:t>JUSTEN, Álvaro e colaboradores. Boletins informativos e casos do coronavírus por município por dia. Brasil.io, 2020. Disponível em: &lt;</w:t>
      </w:r>
      <w:hyperlink r:id="R61148d27d4bd4508">
        <w:r w:rsidRPr="68F06163" w:rsidR="68F06163">
          <w:rPr>
            <w:rStyle w:val="Hyperlink"/>
            <w:rFonts w:ascii="Arial" w:hAnsi="Arial" w:eastAsia="Arial" w:cs="Arial"/>
            <w:sz w:val="24"/>
            <w:szCs w:val="24"/>
          </w:rPr>
          <w:t>https://brasil.io/dataset/covid19/caso</w:t>
        </w:r>
      </w:hyperlink>
      <w:r w:rsidRPr="68F06163" w:rsidR="68F06163">
        <w:rPr>
          <w:rFonts w:ascii="Arial" w:hAnsi="Arial" w:eastAsia="Arial" w:cs="Arial"/>
          <w:sz w:val="24"/>
          <w:szCs w:val="24"/>
        </w:rPr>
        <w:t>&gt;. Acesso em: 04, abril de 2020.</w:t>
      </w:r>
    </w:p>
    <w:p w:rsidR="68F06163" w:rsidP="68F06163" w:rsidRDefault="68F06163" w14:paraId="7FF0B570" w14:textId="28E5835E">
      <w:pPr>
        <w:pStyle w:val="Normal"/>
        <w:spacing w:after="0" w:line="360" w:lineRule="auto"/>
        <w:jc w:val="both"/>
        <w:rPr>
          <w:ins w:author="Usuário Convidado" w:date="2020-05-07T14:37:38.225Z" w:id="440211178"/>
          <w:rFonts w:ascii="Arial" w:hAnsi="Arial" w:eastAsia="Arial" w:cs="Arial"/>
          <w:sz w:val="24"/>
          <w:szCs w:val="24"/>
        </w:rPr>
      </w:pPr>
    </w:p>
    <w:p w:rsidR="68F06163" w:rsidP="68F06163" w:rsidRDefault="68F06163" w14:paraId="06D9A439" w14:textId="41AF5C2B">
      <w:pPr>
        <w:pStyle w:val="Normal"/>
        <w:spacing w:after="0" w:line="360" w:lineRule="auto"/>
        <w:jc w:val="both"/>
        <w:rPr>
          <w:ins w:author="Usuário Convidado" w:date="2020-05-07T14:39:55.781Z" w:id="1582175840"/>
          <w:rFonts w:ascii="Arial" w:hAnsi="Arial" w:eastAsia="Arial" w:cs="Arial"/>
          <w:b w:val="0"/>
          <w:bCs w:val="0"/>
          <w:sz w:val="24"/>
          <w:szCs w:val="24"/>
        </w:rPr>
      </w:pPr>
      <w:ins w:author="Usuário Convidado" w:date="2020-05-07T14:37:53.486Z" w:id="759688681">
        <w:r w:rsidRPr="68F06163" w:rsidR="68F06163">
          <w:rPr>
            <w:rFonts w:ascii="Arial" w:hAnsi="Arial" w:eastAsia="Arial" w:cs="Arial"/>
            <w:sz w:val="24"/>
            <w:szCs w:val="24"/>
          </w:rPr>
          <w:t xml:space="preserve">MAGALHÃES, </w:t>
        </w:r>
      </w:ins>
      <w:ins w:author="Usuário Convidado" w:date="2020-05-07T14:38:41.402Z" w:id="1733853211">
        <w:r w:rsidRPr="68F06163" w:rsidR="68F06163">
          <w:rPr>
            <w:rFonts w:ascii="Arial" w:hAnsi="Arial" w:eastAsia="Arial" w:cs="Arial"/>
            <w:sz w:val="24"/>
            <w:szCs w:val="24"/>
          </w:rPr>
          <w:t xml:space="preserve">Suellen S.A.; MACHADO, Carla J. - </w:t>
        </w:r>
        <w:r w:rsidRPr="68F06163" w:rsidR="68F06163">
          <w:rPr>
            <w:rFonts w:ascii="Arial" w:hAnsi="Arial" w:eastAsia="Arial" w:cs="Arial"/>
            <w:b w:val="1"/>
            <w:bCs w:val="1"/>
            <w:sz w:val="24"/>
            <w:szCs w:val="24"/>
            <w:rPrChange w:author="Usuário Convidado" w:date="2020-05-07T14:39:06.793Z" w:id="1459420828">
              <w:rPr>
                <w:rFonts w:ascii="Arial" w:hAnsi="Arial" w:eastAsia="Arial" w:cs="Arial"/>
                <w:sz w:val="24"/>
                <w:szCs w:val="24"/>
              </w:rPr>
            </w:rPrChange>
          </w:rPr>
          <w:t>Epidemiological</w:t>
        </w:r>
        <w:r w:rsidRPr="68F06163" w:rsidR="68F06163">
          <w:rPr>
            <w:rFonts w:ascii="Arial" w:hAnsi="Arial" w:eastAsia="Arial" w:cs="Arial"/>
            <w:b w:val="1"/>
            <w:bCs w:val="1"/>
            <w:sz w:val="24"/>
            <w:szCs w:val="24"/>
            <w:rPrChange w:author="Usuário Convidado" w:date="2020-05-07T14:39:06.793Z" w:id="229773524">
              <w:rPr>
                <w:rFonts w:ascii="Arial" w:hAnsi="Arial" w:eastAsia="Arial" w:cs="Arial"/>
                <w:sz w:val="24"/>
                <w:szCs w:val="24"/>
              </w:rPr>
            </w:rPrChange>
          </w:rPr>
          <w:t xml:space="preserve"> </w:t>
        </w:r>
        <w:r w:rsidRPr="68F06163" w:rsidR="68F06163">
          <w:rPr>
            <w:rFonts w:ascii="Arial" w:hAnsi="Arial" w:eastAsia="Arial" w:cs="Arial"/>
            <w:b w:val="1"/>
            <w:bCs w:val="1"/>
            <w:sz w:val="24"/>
            <w:szCs w:val="24"/>
            <w:rPrChange w:author="Usuário Convidado" w:date="2020-05-07T14:39:06.793Z" w:id="1449082864">
              <w:rPr>
                <w:rFonts w:ascii="Arial" w:hAnsi="Arial" w:eastAsia="Arial" w:cs="Arial"/>
                <w:sz w:val="24"/>
                <w:szCs w:val="24"/>
              </w:rPr>
            </w:rPrChange>
          </w:rPr>
          <w:t>concepts</w:t>
        </w:r>
        <w:r w:rsidRPr="68F06163" w:rsidR="68F06163">
          <w:rPr>
            <w:rFonts w:ascii="Arial" w:hAnsi="Arial" w:eastAsia="Arial" w:cs="Arial"/>
            <w:b w:val="1"/>
            <w:bCs w:val="1"/>
            <w:sz w:val="24"/>
            <w:szCs w:val="24"/>
            <w:rPrChange w:author="Usuário Convidado" w:date="2020-05-07T14:39:06.793Z" w:id="1393231080">
              <w:rPr>
                <w:rFonts w:ascii="Arial" w:hAnsi="Arial" w:eastAsia="Arial" w:cs="Arial"/>
                <w:sz w:val="24"/>
                <w:szCs w:val="24"/>
              </w:rPr>
            </w:rPrChange>
          </w:rPr>
          <w:t xml:space="preserve"> </w:t>
        </w:r>
        <w:r w:rsidRPr="68F06163" w:rsidR="68F06163">
          <w:rPr>
            <w:rFonts w:ascii="Arial" w:hAnsi="Arial" w:eastAsia="Arial" w:cs="Arial"/>
            <w:b w:val="1"/>
            <w:bCs w:val="1"/>
            <w:sz w:val="24"/>
            <w:szCs w:val="24"/>
            <w:rPrChange w:author="Usuário Convidado" w:date="2020-05-07T14:39:06.793Z" w:id="1018279213">
              <w:rPr>
                <w:rFonts w:ascii="Arial" w:hAnsi="Arial" w:eastAsia="Arial" w:cs="Arial"/>
                <w:sz w:val="24"/>
                <w:szCs w:val="24"/>
              </w:rPr>
            </w:rPrChange>
          </w:rPr>
          <w:t>and</w:t>
        </w:r>
        <w:r w:rsidRPr="68F06163" w:rsidR="68F06163">
          <w:rPr>
            <w:rFonts w:ascii="Arial" w:hAnsi="Arial" w:eastAsia="Arial" w:cs="Arial"/>
            <w:b w:val="1"/>
            <w:bCs w:val="1"/>
            <w:sz w:val="24"/>
            <w:szCs w:val="24"/>
            <w:rPrChange w:author="Usuário Convidado" w:date="2020-05-07T14:39:06.793Z" w:id="1907336577">
              <w:rPr>
                <w:rFonts w:ascii="Arial" w:hAnsi="Arial" w:eastAsia="Arial" w:cs="Arial"/>
                <w:sz w:val="24"/>
                <w:szCs w:val="24"/>
              </w:rPr>
            </w:rPrChange>
          </w:rPr>
          <w:t xml:space="preserve"> </w:t>
        </w:r>
        <w:r w:rsidRPr="68F06163" w:rsidR="68F06163">
          <w:rPr>
            <w:rFonts w:ascii="Arial" w:hAnsi="Arial" w:eastAsia="Arial" w:cs="Arial"/>
            <w:b w:val="1"/>
            <w:bCs w:val="1"/>
            <w:sz w:val="24"/>
            <w:szCs w:val="24"/>
            <w:rPrChange w:author="Usuário Convidado" w:date="2020-05-07T14:39:06.793Z" w:id="1914258954">
              <w:rPr>
                <w:rFonts w:ascii="Arial" w:hAnsi="Arial" w:eastAsia="Arial" w:cs="Arial"/>
                <w:sz w:val="24"/>
                <w:szCs w:val="24"/>
              </w:rPr>
            </w:rPrChange>
          </w:rPr>
          <w:t>recent</w:t>
        </w:r>
        <w:r w:rsidRPr="68F06163" w:rsidR="68F06163">
          <w:rPr>
            <w:rFonts w:ascii="Arial" w:hAnsi="Arial" w:eastAsia="Arial" w:cs="Arial"/>
            <w:b w:val="1"/>
            <w:bCs w:val="1"/>
            <w:sz w:val="24"/>
            <w:szCs w:val="24"/>
            <w:rPrChange w:author="Usuário Convidado" w:date="2020-05-07T14:39:06.793Z" w:id="1230951382">
              <w:rPr>
                <w:rFonts w:ascii="Arial" w:hAnsi="Arial" w:eastAsia="Arial" w:cs="Arial"/>
                <w:sz w:val="24"/>
                <w:szCs w:val="24"/>
              </w:rPr>
            </w:rPrChange>
          </w:rPr>
          <w:t xml:space="preserve"> </w:t>
        </w:r>
        <w:r w:rsidRPr="68F06163" w:rsidR="68F06163">
          <w:rPr>
            <w:rFonts w:ascii="Arial" w:hAnsi="Arial" w:eastAsia="Arial" w:cs="Arial"/>
            <w:b w:val="1"/>
            <w:bCs w:val="1"/>
            <w:sz w:val="24"/>
            <w:szCs w:val="24"/>
            <w:rPrChange w:author="Usuário Convidado" w:date="2020-05-07T14:39:06.793Z" w:id="2061146327">
              <w:rPr>
                <w:rFonts w:ascii="Arial" w:hAnsi="Arial" w:eastAsia="Arial" w:cs="Arial"/>
                <w:sz w:val="24"/>
                <w:szCs w:val="24"/>
              </w:rPr>
            </w:rPrChange>
          </w:rPr>
          <w:t>pandemics</w:t>
        </w:r>
        <w:r w:rsidRPr="68F06163" w:rsidR="68F06163">
          <w:rPr>
            <w:rFonts w:ascii="Arial" w:hAnsi="Arial" w:eastAsia="Arial" w:cs="Arial"/>
            <w:b w:val="1"/>
            <w:bCs w:val="1"/>
            <w:sz w:val="24"/>
            <w:szCs w:val="24"/>
            <w:rPrChange w:author="Usuário Convidado" w:date="2020-05-07T14:39:06.793Z" w:id="1927855334">
              <w:rPr>
                <w:rFonts w:ascii="Arial" w:hAnsi="Arial" w:eastAsia="Arial" w:cs="Arial"/>
                <w:sz w:val="24"/>
                <w:szCs w:val="24"/>
              </w:rPr>
            </w:rPrChange>
          </w:rPr>
          <w:t xml:space="preserve">: new </w:t>
        </w:r>
        <w:r w:rsidRPr="68F06163" w:rsidR="68F06163">
          <w:rPr>
            <w:rFonts w:ascii="Arial" w:hAnsi="Arial" w:eastAsia="Arial" w:cs="Arial"/>
            <w:b w:val="1"/>
            <w:bCs w:val="1"/>
            <w:sz w:val="24"/>
            <w:szCs w:val="24"/>
            <w:rPrChange w:author="Usuário Convidado" w:date="2020-05-07T14:39:06.793Z" w:id="318717486">
              <w:rPr>
                <w:rFonts w:ascii="Arial" w:hAnsi="Arial" w:eastAsia="Arial" w:cs="Arial"/>
                <w:sz w:val="24"/>
                <w:szCs w:val="24"/>
              </w:rPr>
            </w:rPrChange>
          </w:rPr>
          <w:t>challenges</w:t>
        </w:r>
      </w:ins>
      <w:ins w:author="Usuário Convidado" w:date="2020-05-07T14:39:15.733Z" w:id="477291744">
        <w:r w:rsidRPr="68F06163" w:rsidR="68F06163">
          <w:rPr>
            <w:rFonts w:ascii="Arial" w:hAnsi="Arial" w:eastAsia="Arial" w:cs="Arial"/>
            <w:b w:val="1"/>
            <w:bCs w:val="1"/>
            <w:sz w:val="24"/>
            <w:szCs w:val="24"/>
          </w:rPr>
          <w:t xml:space="preserve"> </w:t>
        </w:r>
        <w:r w:rsidRPr="68F06163" w:rsidR="68F06163">
          <w:rPr>
            <w:rFonts w:ascii="Arial" w:hAnsi="Arial" w:eastAsia="Arial" w:cs="Arial"/>
            <w:b w:val="0"/>
            <w:bCs w:val="0"/>
            <w:sz w:val="24"/>
            <w:szCs w:val="24"/>
          </w:rPr>
          <w:t>- Cad. Saúde Colet.</w:t>
        </w:r>
      </w:ins>
      <w:ins w:author="Usuário Convidado" w:date="2020-05-07T14:39:53.88Z" w:id="717962874">
        <w:r w:rsidRPr="68F06163" w:rsidR="68F06163">
          <w:rPr>
            <w:rFonts w:ascii="Arial" w:hAnsi="Arial" w:eastAsia="Arial" w:cs="Arial"/>
            <w:b w:val="0"/>
            <w:bCs w:val="0"/>
            <w:sz w:val="24"/>
            <w:szCs w:val="24"/>
          </w:rPr>
          <w:t>, Rio de Janeiro, 2014</w:t>
        </w:r>
      </w:ins>
    </w:p>
    <w:p w:rsidR="68F06163" w:rsidP="68F06163" w:rsidRDefault="68F06163" w14:paraId="12255CF8" w14:textId="1AE2B6BF">
      <w:pPr>
        <w:pStyle w:val="Normal"/>
        <w:spacing w:after="0" w:line="360" w:lineRule="auto"/>
        <w:jc w:val="both"/>
        <w:rPr>
          <w:rFonts w:ascii="Arial" w:hAnsi="Arial" w:eastAsia="Arial" w:cs="Arial"/>
          <w:b w:val="0"/>
          <w:bCs w:val="0"/>
          <w:sz w:val="24"/>
          <w:szCs w:val="24"/>
        </w:rPr>
      </w:pPr>
    </w:p>
    <w:p w:rsidRPr="00406A2B" w:rsidR="00406A2B" w:rsidP="004B3E7B" w:rsidRDefault="536C85DE" w14:paraId="77321738" w14:textId="3676538A">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proofErr w:type="spellStart"/>
      <w:r w:rsidRPr="00E45756">
        <w:rPr>
          <w:rFonts w:ascii="Arial" w:hAnsi="Arial" w:cs="Arial"/>
          <w:b/>
          <w:bCs/>
          <w:sz w:val="24"/>
          <w:szCs w:val="24"/>
        </w:rPr>
        <w:t>Pandemic</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Infl</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uenza</w:t>
      </w:r>
      <w:proofErr w:type="spellEnd"/>
      <w:r w:rsidRPr="00E45756">
        <w:rPr>
          <w:rFonts w:ascii="Arial" w:hAnsi="Arial" w:cs="Arial"/>
          <w:b/>
          <w:bCs/>
          <w:sz w:val="24"/>
          <w:szCs w:val="24"/>
        </w:rPr>
        <w:t xml:space="preserve"> A (H1N1): </w:t>
      </w:r>
      <w:proofErr w:type="spellStart"/>
      <w:r w:rsidRPr="00E45756">
        <w:rPr>
          <w:rFonts w:ascii="Arial" w:hAnsi="Arial" w:cs="Arial"/>
          <w:b/>
          <w:bCs/>
          <w:sz w:val="24"/>
          <w:szCs w:val="24"/>
        </w:rPr>
        <w:t>changing</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population</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health</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habits</w:t>
      </w:r>
      <w:proofErr w:type="spellEnd"/>
      <w:r w:rsidRPr="00E45756">
        <w:rPr>
          <w:rFonts w:ascii="Arial" w:hAnsi="Arial" w:cs="Arial"/>
          <w:b/>
          <w:bCs/>
          <w:sz w:val="24"/>
          <w:szCs w:val="24"/>
        </w:rPr>
        <w:t xml:space="preserve"> in Cachoeira do Sul, Rio Grande do Sul </w:t>
      </w:r>
      <w:proofErr w:type="spellStart"/>
      <w:r w:rsidRPr="00E45756">
        <w:rPr>
          <w:rFonts w:ascii="Arial" w:hAnsi="Arial" w:cs="Arial"/>
          <w:b/>
          <w:bCs/>
          <w:sz w:val="24"/>
          <w:szCs w:val="24"/>
        </w:rPr>
        <w:t>State</w:t>
      </w:r>
      <w:proofErr w:type="spellEnd"/>
      <w:r w:rsidRPr="00E45756">
        <w:rPr>
          <w:rFonts w:ascii="Arial" w:hAnsi="Arial" w:cs="Arial"/>
          <w:sz w:val="24"/>
          <w:szCs w:val="24"/>
        </w:rPr>
        <w:t xml:space="preserve">, </w:t>
      </w:r>
      <w:proofErr w:type="spellStart"/>
      <w:r w:rsidRPr="00E45756">
        <w:rPr>
          <w:rFonts w:ascii="Arial" w:hAnsi="Arial" w:cs="Arial"/>
          <w:sz w:val="24"/>
          <w:szCs w:val="24"/>
        </w:rPr>
        <w:t>Brazil</w:t>
      </w:r>
      <w:proofErr w:type="spellEnd"/>
      <w:r w:rsidRPr="00E45756">
        <w:rPr>
          <w:rFonts w:ascii="Arial" w:hAnsi="Arial" w:cs="Arial"/>
          <w:sz w:val="24"/>
          <w:szCs w:val="24"/>
        </w:rPr>
        <w:t xml:space="preserve">, 2010. </w:t>
      </w:r>
      <w:r w:rsidRPr="536C85DE">
        <w:rPr>
          <w:rFonts w:ascii="Arial" w:hAnsi="Arial" w:cs="Arial"/>
          <w:sz w:val="24"/>
          <w:szCs w:val="24"/>
          <w:lang w:val="en-US"/>
        </w:rPr>
        <w:t xml:space="preserve">Cad. </w:t>
      </w:r>
      <w:proofErr w:type="spellStart"/>
      <w:r w:rsidRPr="536C85DE">
        <w:rPr>
          <w:rFonts w:ascii="Arial" w:hAnsi="Arial" w:cs="Arial"/>
          <w:sz w:val="24"/>
          <w:szCs w:val="24"/>
          <w:lang w:val="en-US"/>
        </w:rPr>
        <w:t>Saúde</w:t>
      </w:r>
      <w:proofErr w:type="spellEnd"/>
      <w:r w:rsidRPr="536C85DE">
        <w:rPr>
          <w:rFonts w:ascii="Arial" w:hAnsi="Arial" w:cs="Arial"/>
          <w:sz w:val="24"/>
          <w:szCs w:val="24"/>
          <w:lang w:val="en-US"/>
        </w:rPr>
        <w:t xml:space="preserve"> </w:t>
      </w:r>
      <w:proofErr w:type="spellStart"/>
      <w:r w:rsidRPr="536C85DE">
        <w:rPr>
          <w:rFonts w:ascii="Arial" w:hAnsi="Arial" w:cs="Arial"/>
          <w:sz w:val="24"/>
          <w:szCs w:val="24"/>
          <w:lang w:val="en-US"/>
        </w:rPr>
        <w:t>Pública</w:t>
      </w:r>
      <w:proofErr w:type="spellEnd"/>
      <w:r w:rsidRPr="536C85DE">
        <w:rPr>
          <w:rFonts w:ascii="Arial" w:hAnsi="Arial" w:cs="Arial"/>
          <w:sz w:val="24"/>
          <w:szCs w:val="24"/>
          <w:lang w:val="en-US"/>
        </w:rPr>
        <w:t xml:space="preserve">, Rio de Janeiro, 27(4):723-732, </w:t>
      </w:r>
      <w:proofErr w:type="spellStart"/>
      <w:r w:rsidRPr="536C85DE">
        <w:rPr>
          <w:rFonts w:ascii="Arial" w:hAnsi="Arial" w:cs="Arial"/>
          <w:sz w:val="24"/>
          <w:szCs w:val="24"/>
          <w:lang w:val="en-US"/>
        </w:rPr>
        <w:t>abr</w:t>
      </w:r>
      <w:proofErr w:type="spellEnd"/>
      <w:r w:rsidRPr="536C85DE">
        <w:rPr>
          <w:rFonts w:ascii="Arial" w:hAnsi="Arial" w:cs="Arial"/>
          <w:sz w:val="24"/>
          <w:szCs w:val="24"/>
          <w:lang w:val="en-US"/>
        </w:rPr>
        <w:t>, 2011.</w:t>
      </w:r>
    </w:p>
    <w:p w:rsidRPr="00C002B4" w:rsidR="00406A2B" w:rsidP="536C85DE" w:rsidRDefault="006B1109" w14:paraId="57B1BAC0" w14:textId="77777777">
      <w:pPr>
        <w:shd w:val="clear" w:color="auto" w:fill="FFFFFF" w:themeFill="background1"/>
        <w:spacing w:after="0" w:line="360" w:lineRule="auto"/>
        <w:jc w:val="both"/>
        <w:rPr>
          <w:rFonts w:ascii="Arial" w:hAnsi="Arial" w:eastAsia="Times New Roman" w:cs="Arial"/>
          <w:color w:val="000000" w:themeColor="text1"/>
          <w:sz w:val="24"/>
          <w:szCs w:val="24"/>
          <w:lang w:val="en-US" w:eastAsia="pt-BR"/>
        </w:rPr>
      </w:pPr>
      <w:r>
        <w:fldChar w:fldCharType="begin"/>
      </w:r>
      <w:r w:rsidRPr="00827CCD">
        <w:rPr>
          <w:lang w:val="en-US"/>
          <w:rPrChange w:author="Daisy Maria Strottmann" w:date="2020-05-06T09:15:00Z" w:id="106">
            <w:rPr/>
          </w:rPrChange>
        </w:rPr>
        <w:instrText xml:space="preserve"> HYPERLINK "https://www.liebertpub.com/doi/full/10.1089/bsp.2011.0007" \o "Marc Lipsitch" </w:instrText>
      </w:r>
      <w:r>
        <w:fldChar w:fldCharType="separate"/>
      </w:r>
      <w:r w:rsidRPr="00C002B4" w:rsidR="00406A2B">
        <w:rPr>
          <w:rFonts w:ascii="Arial" w:hAnsi="Arial" w:eastAsia="Times New Roman" w:cs="Arial"/>
          <w:color w:val="000000" w:themeColor="text1"/>
          <w:sz w:val="24"/>
          <w:szCs w:val="24"/>
          <w:lang w:val="en-US" w:eastAsia="pt-BR"/>
        </w:rPr>
        <w:t xml:space="preserve">Marc </w:t>
      </w:r>
      <w:proofErr w:type="spellStart"/>
      <w:r w:rsidRPr="00C002B4" w:rsidR="00406A2B">
        <w:rPr>
          <w:rFonts w:ascii="Arial" w:hAnsi="Arial" w:eastAsia="Times New Roman" w:cs="Arial"/>
          <w:color w:val="000000" w:themeColor="text1"/>
          <w:sz w:val="24"/>
          <w:szCs w:val="24"/>
          <w:lang w:val="en-US" w:eastAsia="pt-BR"/>
        </w:rPr>
        <w:t>Lipsitch</w:t>
      </w:r>
      <w:proofErr w:type="spellEnd"/>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w:t>
      </w:r>
      <w:r>
        <w:fldChar w:fldCharType="begin"/>
      </w:r>
      <w:r w:rsidRPr="00827CCD">
        <w:rPr>
          <w:lang w:val="en-US"/>
          <w:rPrChange w:author="Daisy Maria Strottmann" w:date="2020-05-06T09:15:00Z" w:id="107">
            <w:rPr/>
          </w:rPrChange>
        </w:rPr>
        <w:instrText xml:space="preserve"> HYPERLINK "https://www.liebertpub.com/doi/full/10.1089/bsp.2011.0007" \o "Lyn Finelli" </w:instrText>
      </w:r>
      <w:r>
        <w:fldChar w:fldCharType="separate"/>
      </w:r>
      <w:r w:rsidRPr="00C002B4" w:rsidR="00406A2B">
        <w:rPr>
          <w:rFonts w:ascii="Arial" w:hAnsi="Arial" w:eastAsia="Times New Roman" w:cs="Arial"/>
          <w:color w:val="000000" w:themeColor="text1"/>
          <w:sz w:val="24"/>
          <w:szCs w:val="24"/>
          <w:lang w:val="en-US" w:eastAsia="pt-BR"/>
        </w:rPr>
        <w:t xml:space="preserve">Lyn </w:t>
      </w:r>
      <w:proofErr w:type="spellStart"/>
      <w:r w:rsidRPr="00C002B4" w:rsidR="00406A2B">
        <w:rPr>
          <w:rFonts w:ascii="Arial" w:hAnsi="Arial" w:eastAsia="Times New Roman" w:cs="Arial"/>
          <w:color w:val="000000" w:themeColor="text1"/>
          <w:sz w:val="24"/>
          <w:szCs w:val="24"/>
          <w:lang w:val="en-US" w:eastAsia="pt-BR"/>
        </w:rPr>
        <w:t>Finelli</w:t>
      </w:r>
      <w:proofErr w:type="spellEnd"/>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w:t>
      </w:r>
      <w:r>
        <w:fldChar w:fldCharType="begin"/>
      </w:r>
      <w:r w:rsidRPr="00827CCD">
        <w:rPr>
          <w:lang w:val="en-US"/>
          <w:rPrChange w:author="Daisy Maria Strottmann" w:date="2020-05-06T09:15:00Z" w:id="108">
            <w:rPr/>
          </w:rPrChange>
        </w:rPr>
        <w:instrText xml:space="preserve"> HYPERLINK "https://www.liebertpub.com/doi/full/10.1089/bsp.2011.0007" \o "Richard T. Heffernan" </w:instrText>
      </w:r>
      <w:r>
        <w:fldChar w:fldCharType="separate"/>
      </w:r>
      <w:r w:rsidRPr="00C002B4" w:rsidR="00406A2B">
        <w:rPr>
          <w:rFonts w:ascii="Arial" w:hAnsi="Arial" w:eastAsia="Times New Roman" w:cs="Arial"/>
          <w:color w:val="000000" w:themeColor="text1"/>
          <w:sz w:val="24"/>
          <w:szCs w:val="24"/>
          <w:lang w:val="en-US" w:eastAsia="pt-BR"/>
        </w:rPr>
        <w:t>Richard T. Heffernan</w:t>
      </w:r>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w:t>
      </w:r>
      <w:r>
        <w:fldChar w:fldCharType="begin"/>
      </w:r>
      <w:r w:rsidRPr="00827CCD">
        <w:rPr>
          <w:lang w:val="en-US"/>
          <w:rPrChange w:author="Daisy Maria Strottmann" w:date="2020-05-06T09:15:00Z" w:id="109">
            <w:rPr/>
          </w:rPrChange>
        </w:rPr>
        <w:instrText xml:space="preserve"> HYPERLINK "https://www.liebertpub.com/doi/full/10.1089/bsp.2011.0007" \o "Gabriel M. Leung" </w:instrText>
      </w:r>
      <w:r>
        <w:fldChar w:fldCharType="separate"/>
      </w:r>
      <w:r w:rsidRPr="00C002B4" w:rsidR="00406A2B">
        <w:rPr>
          <w:rFonts w:ascii="Arial" w:hAnsi="Arial" w:eastAsia="Times New Roman" w:cs="Arial"/>
          <w:color w:val="000000" w:themeColor="text1"/>
          <w:sz w:val="24"/>
          <w:szCs w:val="24"/>
          <w:lang w:val="en-US" w:eastAsia="pt-BR"/>
        </w:rPr>
        <w:t>Gabriel M. Leung</w:t>
      </w:r>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and </w:t>
      </w:r>
      <w:r>
        <w:fldChar w:fldCharType="begin"/>
      </w:r>
      <w:r w:rsidRPr="00827CCD">
        <w:rPr>
          <w:lang w:val="en-US"/>
          <w:rPrChange w:author="Daisy Maria Strottmann" w:date="2020-05-06T09:15:00Z" w:id="110">
            <w:rPr/>
          </w:rPrChange>
        </w:rPr>
        <w:instrText xml:space="preserve"> HYPERLINK "https://www.liebertpub.com/doi/full/10.1089/bsp.2011.0007" \o "Stephen C. Redd; for the 2009 H1N1 Surveillance Group" </w:instrText>
      </w:r>
      <w:r>
        <w:fldChar w:fldCharType="separate"/>
      </w:r>
      <w:r w:rsidRPr="00C002B4" w:rsidR="00406A2B">
        <w:rPr>
          <w:rFonts w:ascii="Arial" w:hAnsi="Arial" w:eastAsia="Times New Roman" w:cs="Arial"/>
          <w:color w:val="000000" w:themeColor="text1"/>
          <w:sz w:val="24"/>
          <w:szCs w:val="24"/>
          <w:lang w:val="en-US" w:eastAsia="pt-BR"/>
        </w:rPr>
        <w:t>Stephen C. Redd; for the 2009 H1N1 Surveillance Group</w:t>
      </w:r>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lang w:val="en-US" w:eastAsia="pt-BR"/>
        </w:rPr>
        <w:t xml:space="preserve"> - </w:t>
      </w:r>
      <w:r w:rsidRPr="00C002B4" w:rsidR="00406A2B">
        <w:rPr>
          <w:rFonts w:ascii="Arial" w:hAnsi="Arial" w:cs="Arial"/>
          <w:b/>
          <w:bCs/>
          <w:color w:val="000000" w:themeColor="text1"/>
          <w:sz w:val="24"/>
          <w:szCs w:val="24"/>
          <w:lang w:val="en-US"/>
        </w:rPr>
        <w:t>Improving the Evidence Base for Decision Making During a Pandemic: The Example of 2009 Influenza A/H1N1</w:t>
      </w:r>
      <w:r w:rsidRPr="00C002B4" w:rsidR="00406A2B">
        <w:rPr>
          <w:rFonts w:ascii="Arial" w:hAnsi="Arial" w:cs="Arial"/>
          <w:color w:val="000000" w:themeColor="text1"/>
          <w:sz w:val="24"/>
          <w:szCs w:val="24"/>
          <w:lang w:val="en-US"/>
        </w:rPr>
        <w:t xml:space="preserve">- </w:t>
      </w:r>
      <w:r>
        <w:fldChar w:fldCharType="begin"/>
      </w:r>
      <w:r w:rsidRPr="00827CCD">
        <w:rPr>
          <w:lang w:val="en-US"/>
          <w:rPrChange w:author="Daisy Maria Strottmann" w:date="2020-05-06T09:15:00Z" w:id="111">
            <w:rPr/>
          </w:rPrChange>
        </w:rPr>
        <w:instrText xml:space="preserve"> HYPERLINK "https://www.liebertpub.com/journal/bsp" </w:instrText>
      </w:r>
      <w:r>
        <w:fldChar w:fldCharType="separate"/>
      </w:r>
      <w:r w:rsidRPr="00C002B4" w:rsidR="00406A2B">
        <w:rPr>
          <w:rStyle w:val="Hyperlink"/>
          <w:rFonts w:ascii="Arial" w:hAnsi="Arial" w:cs="Arial"/>
          <w:color w:val="000000" w:themeColor="text1"/>
          <w:sz w:val="24"/>
          <w:szCs w:val="24"/>
          <w:shd w:val="clear" w:color="auto" w:fill="FFFFFF"/>
          <w:lang w:val="en-US"/>
        </w:rPr>
        <w:t xml:space="preserve">Biosecurity and Bioterrorism: Biodefense Strategy, Practice, and </w:t>
      </w:r>
      <w:proofErr w:type="spellStart"/>
      <w:r w:rsidRPr="00C002B4" w:rsidR="00406A2B">
        <w:rPr>
          <w:rStyle w:val="Hyperlink"/>
          <w:rFonts w:ascii="Arial" w:hAnsi="Arial" w:cs="Arial"/>
          <w:color w:val="000000" w:themeColor="text1"/>
          <w:sz w:val="24"/>
          <w:szCs w:val="24"/>
          <w:shd w:val="clear" w:color="auto" w:fill="FFFFFF"/>
          <w:lang w:val="en-US"/>
        </w:rPr>
        <w:t>Science</w:t>
      </w:r>
      <w:r>
        <w:rPr>
          <w:rStyle w:val="Hyperlink"/>
          <w:rFonts w:ascii="Arial" w:hAnsi="Arial" w:cs="Arial"/>
          <w:color w:val="000000" w:themeColor="text1"/>
          <w:sz w:val="24"/>
          <w:szCs w:val="24"/>
          <w:shd w:val="clear" w:color="auto" w:fill="FFFFFF"/>
          <w:lang w:val="en-US"/>
        </w:rPr>
        <w:fldChar w:fldCharType="end"/>
      </w:r>
      <w:r>
        <w:fldChar w:fldCharType="begin"/>
      </w:r>
      <w:r w:rsidRPr="00827CCD">
        <w:rPr>
          <w:lang w:val="en-US"/>
          <w:rPrChange w:author="Daisy Maria Strottmann" w:date="2020-05-06T09:15:00Z" w:id="112">
            <w:rPr/>
          </w:rPrChange>
        </w:rPr>
        <w:instrText xml:space="preserve"> HYPERLINK "https://www.liebertpub.com/toc/bsp/9/2" </w:instrText>
      </w:r>
      <w:r>
        <w:fldChar w:fldCharType="separate"/>
      </w:r>
      <w:r w:rsidRPr="00C002B4" w:rsidR="00406A2B">
        <w:rPr>
          <w:rStyle w:val="Hyperlink"/>
          <w:rFonts w:ascii="Arial" w:hAnsi="Arial" w:cs="Arial"/>
          <w:color w:val="000000" w:themeColor="text1"/>
          <w:sz w:val="24"/>
          <w:szCs w:val="24"/>
          <w:shd w:val="clear" w:color="auto" w:fill="FFFFFF"/>
          <w:lang w:val="en-US"/>
        </w:rPr>
        <w:t>Vol</w:t>
      </w:r>
      <w:proofErr w:type="spellEnd"/>
      <w:r w:rsidRPr="00C002B4" w:rsidR="00406A2B">
        <w:rPr>
          <w:rStyle w:val="Hyperlink"/>
          <w:rFonts w:ascii="Arial" w:hAnsi="Arial" w:cs="Arial"/>
          <w:color w:val="000000" w:themeColor="text1"/>
          <w:sz w:val="24"/>
          <w:szCs w:val="24"/>
          <w:shd w:val="clear" w:color="auto" w:fill="FFFFFF"/>
          <w:lang w:val="en-US"/>
        </w:rPr>
        <w:t>. 9, No. 2</w:t>
      </w:r>
      <w:r>
        <w:rPr>
          <w:rStyle w:val="Hyperlink"/>
          <w:rFonts w:ascii="Arial" w:hAnsi="Arial" w:cs="Arial"/>
          <w:color w:val="000000" w:themeColor="text1"/>
          <w:sz w:val="24"/>
          <w:szCs w:val="24"/>
          <w:shd w:val="clear" w:color="auto" w:fill="FFFFFF"/>
          <w:lang w:val="en-US"/>
        </w:rPr>
        <w:fldChar w:fldCharType="end"/>
      </w:r>
      <w:r w:rsidRPr="00C002B4" w:rsidR="00406A2B">
        <w:rPr>
          <w:rFonts w:ascii="Arial" w:hAnsi="Arial" w:cs="Arial"/>
          <w:color w:val="000000" w:themeColor="text1"/>
          <w:sz w:val="24"/>
          <w:szCs w:val="24"/>
          <w:lang w:val="en-US"/>
        </w:rPr>
        <w:t>.</w:t>
      </w:r>
    </w:p>
    <w:p w:rsidRPr="00C002B4" w:rsidR="00406A2B" w:rsidP="7F991A46" w:rsidRDefault="00406A2B" w14:paraId="408FDBD9" w14:textId="1C807B38">
      <w:pPr>
        <w:shd w:val="clear" w:color="auto" w:fill="FFFFFF" w:themeFill="background1"/>
        <w:spacing w:after="0" w:line="360" w:lineRule="auto"/>
        <w:jc w:val="both"/>
        <w:rPr>
          <w:rFonts w:ascii="Arial" w:hAnsi="Arial" w:cs="Arial"/>
          <w:color w:val="000000" w:themeColor="text1"/>
          <w:sz w:val="24"/>
          <w:szCs w:val="24"/>
          <w:lang w:val="en-US"/>
        </w:rPr>
      </w:pPr>
    </w:p>
    <w:p w:rsidRPr="00C002B4" w:rsidR="00406A2B" w:rsidP="7F991A46" w:rsidRDefault="7F991A46" w14:paraId="073C1BB7" w14:textId="1B9F5A18">
      <w:pPr>
        <w:spacing w:after="0" w:line="254" w:lineRule="auto"/>
        <w:jc w:val="both"/>
      </w:pPr>
      <w:r w:rsidRPr="00E45756">
        <w:rPr>
          <w:rFonts w:ascii="Arial" w:hAnsi="Arial" w:eastAsia="Arial" w:cs="Arial"/>
          <w:sz w:val="24"/>
          <w:szCs w:val="24"/>
        </w:rPr>
        <w:t>Ministério da Economia - Instituto Brasileiro de Geografia e Estatística - IBGE Diretoria de Pesquisas - DPE Coordenação de População e Indicadores Sociais – COPIS -</w:t>
      </w:r>
      <w:r w:rsidRPr="00E45756">
        <w:rPr>
          <w:rFonts w:ascii="Calibri" w:hAnsi="Calibri" w:eastAsia="Calibri" w:cs="Calibri"/>
        </w:rPr>
        <w:t xml:space="preserve"> </w:t>
      </w:r>
      <w:r w:rsidRPr="00E45756">
        <w:rPr>
          <w:rFonts w:ascii="Arial" w:hAnsi="Arial" w:eastAsia="Arial" w:cs="Arial"/>
          <w:b/>
          <w:bCs/>
          <w:sz w:val="24"/>
          <w:szCs w:val="24"/>
        </w:rPr>
        <w:t xml:space="preserve">ESTIMATIVAS DA POPULAÇÃO RESIDENTE NO BRASIL E UNIDADES DA FEDERAÇÃO COM DATA DE REFERÊNCIA EM 1º DE JULHO </w:t>
      </w:r>
      <w:r w:rsidRPr="00E45756">
        <w:rPr>
          <w:rFonts w:ascii="Arial" w:hAnsi="Arial" w:eastAsia="Arial" w:cs="Arial"/>
          <w:b/>
          <w:bCs/>
          <w:sz w:val="24"/>
          <w:szCs w:val="24"/>
        </w:rPr>
        <w:lastRenderedPageBreak/>
        <w:t>DE 2019</w:t>
      </w:r>
      <w:r w:rsidRPr="00E45756">
        <w:rPr>
          <w:rFonts w:ascii="Arial" w:hAnsi="Arial" w:eastAsia="Arial" w:cs="Arial"/>
          <w:b/>
          <w:bCs/>
          <w:i/>
          <w:iCs/>
          <w:sz w:val="24"/>
          <w:szCs w:val="24"/>
        </w:rPr>
        <w:t xml:space="preserve"> -</w:t>
      </w:r>
      <w:r w:rsidRPr="00E45756">
        <w:rPr>
          <w:rFonts w:ascii="Arial" w:hAnsi="Arial" w:eastAsia="Arial" w:cs="Arial"/>
          <w:i/>
          <w:iCs/>
          <w:sz w:val="24"/>
          <w:szCs w:val="24"/>
        </w:rPr>
        <w:t xml:space="preserve"> </w:t>
      </w:r>
      <w:r w:rsidRPr="00E45756">
        <w:rPr>
          <w:rFonts w:ascii="Arial" w:hAnsi="Arial" w:eastAsia="Arial" w:cs="Arial"/>
          <w:i/>
          <w:iCs/>
          <w:color w:val="222222"/>
          <w:sz w:val="24"/>
          <w:szCs w:val="24"/>
        </w:rPr>
        <w:t>Instituto Brasileiro de Geografia e Estatística (IBGE). 28 de agosto de 2019</w:t>
      </w:r>
      <w:r w:rsidRPr="00E45756">
        <w:rPr>
          <w:rFonts w:ascii="Arial" w:hAnsi="Arial" w:eastAsia="Arial" w:cs="Arial"/>
          <w:color w:val="222222"/>
          <w:sz w:val="24"/>
          <w:szCs w:val="24"/>
        </w:rPr>
        <w:t xml:space="preserve">. </w:t>
      </w:r>
    </w:p>
    <w:p w:rsidRPr="00C002B4" w:rsidR="00406A2B" w:rsidP="7F991A46" w:rsidRDefault="7F991A46" w14:paraId="1C31E2E6" w14:textId="582C3DA6">
      <w:pPr>
        <w:spacing w:after="0" w:line="254" w:lineRule="auto"/>
        <w:jc w:val="both"/>
      </w:pPr>
      <w:r w:rsidRPr="00E45756">
        <w:rPr>
          <w:rFonts w:ascii="Arial" w:hAnsi="Arial" w:eastAsia="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hAnsi="Arial" w:eastAsia="Arial" w:cs="Arial"/>
          <w:b/>
          <w:bCs/>
          <w:sz w:val="24"/>
          <w:szCs w:val="24"/>
        </w:rPr>
        <w:t xml:space="preserve">ESTIMATIVAS DA POPULAÇÃO RESIDENTE NO BRASIL E UNIDADES DA FEDERAÇÃO COM DATA DE REFERÊNCIA EM 1º DE JULHO DE 2018 </w:t>
      </w:r>
      <w:r w:rsidRPr="00E45756">
        <w:rPr>
          <w:rFonts w:ascii="Arial" w:hAnsi="Arial" w:eastAsia="Arial" w:cs="Arial"/>
          <w:b/>
          <w:bCs/>
          <w:i/>
          <w:iCs/>
          <w:sz w:val="24"/>
          <w:szCs w:val="24"/>
        </w:rPr>
        <w:t>-</w:t>
      </w:r>
      <w:r w:rsidRPr="00E45756">
        <w:rPr>
          <w:rFonts w:ascii="Arial" w:hAnsi="Arial" w:eastAsia="Arial" w:cs="Arial"/>
          <w:i/>
          <w:iCs/>
          <w:sz w:val="24"/>
          <w:szCs w:val="24"/>
        </w:rPr>
        <w:t xml:space="preserve"> </w:t>
      </w:r>
      <w:r w:rsidRPr="00E45756">
        <w:rPr>
          <w:rFonts w:ascii="Arial" w:hAnsi="Arial" w:eastAsia="Arial" w:cs="Arial"/>
          <w:i/>
          <w:iCs/>
          <w:color w:val="222222"/>
          <w:sz w:val="24"/>
          <w:szCs w:val="24"/>
        </w:rPr>
        <w:t>Instituto Brasileiro de Geografia e Estatística (IBGE)</w:t>
      </w:r>
      <w:r w:rsidRPr="00E45756">
        <w:rPr>
          <w:rFonts w:ascii="Arial" w:hAnsi="Arial" w:eastAsia="Arial" w:cs="Arial"/>
          <w:color w:val="222222"/>
          <w:sz w:val="24"/>
          <w:szCs w:val="24"/>
        </w:rPr>
        <w:t xml:space="preserve"> em publicação em Diário Oficial da União – Imprensa Nacional – Governo Federal, Brasil, 2018.</w:t>
      </w:r>
    </w:p>
    <w:p w:rsidRPr="00C002B4" w:rsidR="00406A2B" w:rsidP="7F991A46" w:rsidRDefault="7F991A46" w14:paraId="4B601838" w14:textId="0D4B782A">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hAnsi="Arial" w:eastAsia="Arial" w:cs="Arial"/>
          <w:sz w:val="24"/>
          <w:szCs w:val="24"/>
          <w:lang w:val="en-US"/>
        </w:rPr>
        <w:t xml:space="preserve">Mogi, R., </w:t>
      </w:r>
      <w:proofErr w:type="spellStart"/>
      <w:r w:rsidRPr="7F991A46">
        <w:rPr>
          <w:rFonts w:ascii="Arial" w:hAnsi="Arial" w:eastAsia="Arial" w:cs="Arial"/>
          <w:sz w:val="24"/>
          <w:szCs w:val="24"/>
          <w:lang w:val="en-US"/>
        </w:rPr>
        <w:t>Spijker</w:t>
      </w:r>
      <w:proofErr w:type="spellEnd"/>
      <w:r w:rsidRPr="7F991A46">
        <w:rPr>
          <w:rFonts w:ascii="Arial" w:hAnsi="Arial" w:eastAsia="Arial" w:cs="Arial"/>
          <w:sz w:val="24"/>
          <w:szCs w:val="24"/>
          <w:lang w:val="en-US"/>
        </w:rPr>
        <w:t xml:space="preserve">, </w:t>
      </w:r>
      <w:proofErr w:type="spellStart"/>
      <w:r w:rsidRPr="7F991A46">
        <w:rPr>
          <w:rFonts w:ascii="Arial" w:hAnsi="Arial" w:eastAsia="Arial" w:cs="Arial"/>
          <w:sz w:val="24"/>
          <w:szCs w:val="24"/>
          <w:lang w:val="en-US"/>
        </w:rPr>
        <w:t>J.The</w:t>
      </w:r>
      <w:proofErr w:type="spellEnd"/>
      <w:r w:rsidRPr="7F991A46">
        <w:rPr>
          <w:rFonts w:ascii="Arial" w:hAnsi="Arial" w:eastAsia="Arial" w:cs="Arial"/>
          <w:sz w:val="24"/>
          <w:szCs w:val="24"/>
          <w:lang w:val="en-US"/>
        </w:rPr>
        <w:t xml:space="preserve"> influence of social and economic ties to the spread of </w:t>
      </w:r>
    </w:p>
    <w:p w:rsidRPr="00335F00" w:rsidR="7F991A46" w:rsidP="7F991A46" w:rsidRDefault="7F991A46" w14:paraId="483EEF64" w14:textId="5F25E860">
      <w:pPr>
        <w:spacing w:after="0" w:line="360" w:lineRule="auto"/>
        <w:jc w:val="both"/>
        <w:rPr>
          <w:lang w:val="en-US"/>
          <w:rPrChange w:author="Guilherme Silveira" w:date="2020-05-07T09:48:00Z" w:id="113">
            <w:rPr/>
          </w:rPrChange>
        </w:rPr>
      </w:pPr>
      <w:r w:rsidRPr="00E45756">
        <w:rPr>
          <w:rFonts w:ascii="Arial" w:hAnsi="Arial" w:eastAsia="Arial" w:cs="Arial"/>
          <w:sz w:val="24"/>
          <w:szCs w:val="24"/>
        </w:rPr>
        <w:t xml:space="preserve">COVID-19 in </w:t>
      </w:r>
      <w:proofErr w:type="spellStart"/>
      <w:r w:rsidRPr="00E45756">
        <w:rPr>
          <w:rFonts w:ascii="Arial" w:hAnsi="Arial" w:eastAsia="Arial" w:cs="Arial"/>
          <w:sz w:val="24"/>
          <w:szCs w:val="24"/>
        </w:rPr>
        <w:t>Europe</w:t>
      </w:r>
      <w:proofErr w:type="spellEnd"/>
      <w:r w:rsidRPr="00E45756">
        <w:rPr>
          <w:rFonts w:ascii="Arial" w:hAnsi="Arial" w:eastAsia="Arial" w:cs="Arial"/>
          <w:sz w:val="24"/>
          <w:szCs w:val="24"/>
        </w:rPr>
        <w:t>. Centre d’</w:t>
      </w:r>
      <w:proofErr w:type="spellStart"/>
      <w:r w:rsidRPr="00E45756">
        <w:rPr>
          <w:rFonts w:ascii="Arial" w:hAnsi="Arial" w:eastAsia="Arial" w:cs="Arial"/>
          <w:sz w:val="24"/>
          <w:szCs w:val="24"/>
        </w:rPr>
        <w:t>Estudis</w:t>
      </w:r>
      <w:proofErr w:type="spellEnd"/>
      <w:r w:rsidRPr="00E45756">
        <w:rPr>
          <w:rFonts w:ascii="Arial" w:hAnsi="Arial" w:eastAsia="Arial" w:cs="Arial"/>
          <w:sz w:val="24"/>
          <w:szCs w:val="24"/>
        </w:rPr>
        <w:t xml:space="preserve"> </w:t>
      </w:r>
      <w:proofErr w:type="spellStart"/>
      <w:r w:rsidRPr="00E45756">
        <w:rPr>
          <w:rFonts w:ascii="Arial" w:hAnsi="Arial" w:eastAsia="Arial" w:cs="Arial"/>
          <w:sz w:val="24"/>
          <w:szCs w:val="24"/>
        </w:rPr>
        <w:t>Demogràfics</w:t>
      </w:r>
      <w:proofErr w:type="spellEnd"/>
      <w:r w:rsidRPr="00E45756">
        <w:rPr>
          <w:rFonts w:ascii="Arial" w:hAnsi="Arial" w:eastAsia="Arial" w:cs="Arial"/>
          <w:sz w:val="24"/>
          <w:szCs w:val="24"/>
        </w:rPr>
        <w:t xml:space="preserve">, </w:t>
      </w:r>
      <w:proofErr w:type="spellStart"/>
      <w:r w:rsidRPr="00E45756">
        <w:rPr>
          <w:rFonts w:ascii="Arial" w:hAnsi="Arial" w:eastAsia="Arial" w:cs="Arial"/>
          <w:sz w:val="24"/>
          <w:szCs w:val="24"/>
        </w:rPr>
        <w:t>Universitat</w:t>
      </w:r>
      <w:proofErr w:type="spellEnd"/>
      <w:r w:rsidRPr="00E45756">
        <w:rPr>
          <w:rFonts w:ascii="Arial" w:hAnsi="Arial" w:eastAsia="Arial" w:cs="Arial"/>
          <w:sz w:val="24"/>
          <w:szCs w:val="24"/>
        </w:rPr>
        <w:t xml:space="preserve"> </w:t>
      </w:r>
      <w:proofErr w:type="spellStart"/>
      <w:r w:rsidRPr="00E45756">
        <w:rPr>
          <w:rFonts w:ascii="Arial" w:hAnsi="Arial" w:eastAsia="Arial" w:cs="Arial"/>
          <w:sz w:val="24"/>
          <w:szCs w:val="24"/>
        </w:rPr>
        <w:t>Autònoma</w:t>
      </w:r>
      <w:proofErr w:type="spellEnd"/>
      <w:r w:rsidRPr="00E45756">
        <w:rPr>
          <w:rFonts w:ascii="Arial" w:hAnsi="Arial" w:eastAsia="Arial" w:cs="Arial"/>
          <w:sz w:val="24"/>
          <w:szCs w:val="24"/>
        </w:rPr>
        <w:t xml:space="preserve"> de Barcelona. Disponível em: ˂ </w:t>
      </w:r>
      <w:hyperlink r:id="rId24">
        <w:r w:rsidRPr="00E45756">
          <w:rPr>
            <w:rStyle w:val="Hyperlink"/>
            <w:rFonts w:ascii="Arial" w:hAnsi="Arial" w:eastAsia="Arial" w:cs="Arial"/>
            <w:color w:val="0000FF"/>
            <w:sz w:val="24"/>
            <w:szCs w:val="24"/>
          </w:rPr>
          <w:t>https://osf.io/preprints/socarxiv/sb8xn/</w:t>
        </w:r>
      </w:hyperlink>
      <w:r w:rsidRPr="00E45756">
        <w:rPr>
          <w:rFonts w:ascii="Arial" w:hAnsi="Arial" w:eastAsia="Arial" w:cs="Arial"/>
          <w:sz w:val="24"/>
          <w:szCs w:val="24"/>
        </w:rPr>
        <w:t xml:space="preserve">˃. </w:t>
      </w:r>
      <w:proofErr w:type="spellStart"/>
      <w:r w:rsidRPr="00335F00">
        <w:rPr>
          <w:rFonts w:ascii="Arial" w:hAnsi="Arial" w:eastAsia="Arial" w:cs="Arial"/>
          <w:sz w:val="24"/>
          <w:szCs w:val="24"/>
          <w:lang w:val="en-US"/>
          <w:rPrChange w:author="Guilherme Silveira" w:date="2020-05-07T09:48:00Z" w:id="114">
            <w:rPr>
              <w:rFonts w:ascii="Arial" w:hAnsi="Arial" w:eastAsia="Arial" w:cs="Arial"/>
              <w:sz w:val="24"/>
              <w:szCs w:val="24"/>
            </w:rPr>
          </w:rPrChange>
        </w:rPr>
        <w:t>Acesso</w:t>
      </w:r>
      <w:proofErr w:type="spellEnd"/>
      <w:r w:rsidRPr="00335F00">
        <w:rPr>
          <w:rFonts w:ascii="Arial" w:hAnsi="Arial" w:eastAsia="Arial" w:cs="Arial"/>
          <w:sz w:val="24"/>
          <w:szCs w:val="24"/>
          <w:lang w:val="en-US"/>
          <w:rPrChange w:author="Guilherme Silveira" w:date="2020-05-07T09:48:00Z" w:id="115">
            <w:rPr>
              <w:rFonts w:ascii="Arial" w:hAnsi="Arial" w:eastAsia="Arial" w:cs="Arial"/>
              <w:sz w:val="24"/>
              <w:szCs w:val="24"/>
            </w:rPr>
          </w:rPrChange>
        </w:rPr>
        <w:t xml:space="preserve"> </w:t>
      </w:r>
      <w:proofErr w:type="spellStart"/>
      <w:r w:rsidRPr="00335F00">
        <w:rPr>
          <w:rFonts w:ascii="Arial" w:hAnsi="Arial" w:eastAsia="Arial" w:cs="Arial"/>
          <w:sz w:val="24"/>
          <w:szCs w:val="24"/>
          <w:lang w:val="en-US"/>
          <w:rPrChange w:author="Guilherme Silveira" w:date="2020-05-07T09:48:00Z" w:id="116">
            <w:rPr>
              <w:rFonts w:ascii="Arial" w:hAnsi="Arial" w:eastAsia="Arial" w:cs="Arial"/>
              <w:sz w:val="24"/>
              <w:szCs w:val="24"/>
            </w:rPr>
          </w:rPrChange>
        </w:rPr>
        <w:t>em</w:t>
      </w:r>
      <w:proofErr w:type="spellEnd"/>
      <w:r w:rsidRPr="00335F00">
        <w:rPr>
          <w:rFonts w:ascii="Arial" w:hAnsi="Arial" w:eastAsia="Arial" w:cs="Arial"/>
          <w:sz w:val="24"/>
          <w:szCs w:val="24"/>
          <w:lang w:val="en-US"/>
          <w:rPrChange w:author="Guilherme Silveira" w:date="2020-05-07T09:48:00Z" w:id="117">
            <w:rPr>
              <w:rFonts w:ascii="Arial" w:hAnsi="Arial" w:eastAsia="Arial" w:cs="Arial"/>
              <w:sz w:val="24"/>
              <w:szCs w:val="24"/>
            </w:rPr>
          </w:rPrChange>
        </w:rPr>
        <w:t>: mar. 30, 2020.</w:t>
      </w:r>
    </w:p>
    <w:p w:rsidRPr="00827CCD" w:rsidR="536C85DE" w:rsidP="536C85DE" w:rsidRDefault="536C85DE" w14:paraId="612A26E7" w14:textId="7419F4FB">
      <w:pPr>
        <w:spacing w:line="257" w:lineRule="auto"/>
        <w:jc w:val="both"/>
        <w:rPr>
          <w:lang w:val="en-US"/>
          <w:rPrChange w:author="Daisy Maria Strottmann" w:date="2020-05-06T09:15:00Z" w:id="118">
            <w:rPr/>
          </w:rPrChange>
        </w:rPr>
      </w:pPr>
      <w:proofErr w:type="spellStart"/>
      <w:r w:rsidRPr="00335F00">
        <w:rPr>
          <w:rFonts w:ascii="Arial" w:hAnsi="Arial" w:eastAsia="Arial" w:cs="Arial"/>
          <w:sz w:val="24"/>
          <w:szCs w:val="24"/>
          <w:lang w:val="en-US"/>
          <w:rPrChange w:author="Guilherme Silveira" w:date="2020-05-07T09:48:00Z" w:id="119">
            <w:rPr>
              <w:rFonts w:ascii="Arial" w:hAnsi="Arial" w:eastAsia="Arial" w:cs="Arial"/>
              <w:sz w:val="24"/>
              <w:szCs w:val="24"/>
            </w:rPr>
          </w:rPrChange>
        </w:rPr>
        <w:t>Sohrabi</w:t>
      </w:r>
      <w:proofErr w:type="spellEnd"/>
      <w:r w:rsidRPr="00335F00">
        <w:rPr>
          <w:rFonts w:ascii="Arial" w:hAnsi="Arial" w:eastAsia="Arial" w:cs="Arial"/>
          <w:sz w:val="24"/>
          <w:szCs w:val="24"/>
          <w:lang w:val="en-US"/>
          <w:rPrChange w:author="Guilherme Silveira" w:date="2020-05-07T09:48:00Z" w:id="120">
            <w:rPr>
              <w:rFonts w:ascii="Arial" w:hAnsi="Arial" w:eastAsia="Arial" w:cs="Arial"/>
              <w:sz w:val="24"/>
              <w:szCs w:val="24"/>
            </w:rPr>
          </w:rPrChange>
        </w:rPr>
        <w:t xml:space="preserve"> C, </w:t>
      </w:r>
      <w:proofErr w:type="spellStart"/>
      <w:r w:rsidRPr="00335F00">
        <w:rPr>
          <w:rFonts w:ascii="Arial" w:hAnsi="Arial" w:eastAsia="Arial" w:cs="Arial"/>
          <w:sz w:val="24"/>
          <w:szCs w:val="24"/>
          <w:lang w:val="en-US"/>
          <w:rPrChange w:author="Guilherme Silveira" w:date="2020-05-07T09:48:00Z" w:id="121">
            <w:rPr>
              <w:rFonts w:ascii="Arial" w:hAnsi="Arial" w:eastAsia="Arial" w:cs="Arial"/>
              <w:sz w:val="24"/>
              <w:szCs w:val="24"/>
            </w:rPr>
          </w:rPrChange>
        </w:rPr>
        <w:t>Alsafi</w:t>
      </w:r>
      <w:proofErr w:type="spellEnd"/>
      <w:r w:rsidRPr="00335F00">
        <w:rPr>
          <w:rFonts w:ascii="Arial" w:hAnsi="Arial" w:eastAsia="Arial" w:cs="Arial"/>
          <w:sz w:val="24"/>
          <w:szCs w:val="24"/>
          <w:lang w:val="en-US"/>
          <w:rPrChange w:author="Guilherme Silveira" w:date="2020-05-07T09:48:00Z" w:id="122">
            <w:rPr>
              <w:rFonts w:ascii="Arial" w:hAnsi="Arial" w:eastAsia="Arial" w:cs="Arial"/>
              <w:sz w:val="24"/>
              <w:szCs w:val="24"/>
            </w:rPr>
          </w:rPrChange>
        </w:rPr>
        <w:t xml:space="preserve"> Z, O'Neill N, et al. </w:t>
      </w:r>
      <w:r w:rsidRPr="536C85DE">
        <w:rPr>
          <w:rFonts w:ascii="Arial" w:hAnsi="Arial" w:eastAsia="Arial" w:cs="Arial"/>
          <w:sz w:val="24"/>
          <w:szCs w:val="24"/>
          <w:lang w:val="en-US"/>
        </w:rPr>
        <w:t xml:space="preserve">World Health Organization declares global emergency: A review of the 2019 novel coronavirus (COVID-19). </w:t>
      </w:r>
      <w:r w:rsidRPr="00827CCD">
        <w:rPr>
          <w:rFonts w:ascii="Arial" w:hAnsi="Arial" w:eastAsia="Arial" w:cs="Arial"/>
          <w:i/>
          <w:iCs/>
          <w:sz w:val="24"/>
          <w:szCs w:val="24"/>
          <w:lang w:val="en-US"/>
          <w:rPrChange w:author="Daisy Maria Strottmann" w:date="2020-05-06T09:15:00Z" w:id="123">
            <w:rPr>
              <w:rFonts w:ascii="Arial" w:hAnsi="Arial" w:eastAsia="Arial" w:cs="Arial"/>
              <w:i/>
              <w:iCs/>
              <w:sz w:val="24"/>
              <w:szCs w:val="24"/>
            </w:rPr>
          </w:rPrChange>
        </w:rPr>
        <w:t>Int J Surg</w:t>
      </w:r>
      <w:r w:rsidRPr="00827CCD">
        <w:rPr>
          <w:rFonts w:ascii="Arial" w:hAnsi="Arial" w:eastAsia="Arial" w:cs="Arial"/>
          <w:sz w:val="24"/>
          <w:szCs w:val="24"/>
          <w:lang w:val="en-US"/>
          <w:rPrChange w:author="Daisy Maria Strottmann" w:date="2020-05-06T09:15:00Z" w:id="124">
            <w:rPr>
              <w:rFonts w:ascii="Arial" w:hAnsi="Arial" w:eastAsia="Arial" w:cs="Arial"/>
              <w:sz w:val="24"/>
              <w:szCs w:val="24"/>
            </w:rPr>
          </w:rPrChange>
        </w:rPr>
        <w:t xml:space="preserve">. </w:t>
      </w:r>
      <w:proofErr w:type="gramStart"/>
      <w:r w:rsidRPr="00827CCD">
        <w:rPr>
          <w:rFonts w:ascii="Arial" w:hAnsi="Arial" w:eastAsia="Arial" w:cs="Arial"/>
          <w:sz w:val="24"/>
          <w:szCs w:val="24"/>
          <w:lang w:val="en-US"/>
          <w:rPrChange w:author="Daisy Maria Strottmann" w:date="2020-05-06T09:15:00Z" w:id="125">
            <w:rPr>
              <w:rFonts w:ascii="Arial" w:hAnsi="Arial" w:eastAsia="Arial" w:cs="Arial"/>
              <w:sz w:val="24"/>
              <w:szCs w:val="24"/>
            </w:rPr>
          </w:rPrChange>
        </w:rPr>
        <w:t>2020;76:71</w:t>
      </w:r>
      <w:proofErr w:type="gramEnd"/>
      <w:r w:rsidRPr="00827CCD">
        <w:rPr>
          <w:rFonts w:ascii="Arial" w:hAnsi="Arial" w:eastAsia="Arial" w:cs="Arial"/>
          <w:sz w:val="24"/>
          <w:szCs w:val="24"/>
          <w:lang w:val="en-US"/>
          <w:rPrChange w:author="Daisy Maria Strottmann" w:date="2020-05-06T09:15:00Z" w:id="126">
            <w:rPr>
              <w:rFonts w:ascii="Arial" w:hAnsi="Arial" w:eastAsia="Arial" w:cs="Arial"/>
              <w:sz w:val="24"/>
              <w:szCs w:val="24"/>
            </w:rPr>
          </w:rPrChange>
        </w:rPr>
        <w:t>–76. doi:10.1016/j.ijsu.2020.02.034.</w:t>
      </w:r>
    </w:p>
    <w:p w:rsidR="00406A2B" w:rsidP="004B3E7B" w:rsidRDefault="536C85DE" w14:paraId="7EAAB4A9" w14:textId="6C17F294">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rsidRPr="00E45756" w:rsidR="536C85DE" w:rsidP="536C85DE" w:rsidRDefault="536C85DE" w14:paraId="0F9B111F" w14:textId="7415B31B">
      <w:pPr>
        <w:spacing w:line="257" w:lineRule="auto"/>
        <w:jc w:val="both"/>
        <w:rPr>
          <w:lang w:val="en-US"/>
        </w:rPr>
      </w:pPr>
      <w:r w:rsidRPr="00E45756">
        <w:rPr>
          <w:rFonts w:ascii="Arial" w:hAnsi="Arial" w:eastAsia="Arial" w:cs="Arial"/>
          <w:sz w:val="24"/>
          <w:szCs w:val="24"/>
          <w:lang w:val="en-US"/>
        </w:rPr>
        <w:t xml:space="preserve">Van </w:t>
      </w:r>
      <w:proofErr w:type="spellStart"/>
      <w:r w:rsidRPr="00E45756">
        <w:rPr>
          <w:rFonts w:ascii="Arial" w:hAnsi="Arial" w:eastAsia="Arial" w:cs="Arial"/>
          <w:sz w:val="24"/>
          <w:szCs w:val="24"/>
          <w:lang w:val="en-US"/>
        </w:rPr>
        <w:t>Doremalen</w:t>
      </w:r>
      <w:proofErr w:type="spellEnd"/>
      <w:r w:rsidRPr="00E45756">
        <w:rPr>
          <w:rFonts w:ascii="Arial" w:hAnsi="Arial" w:eastAsia="Arial" w:cs="Arial"/>
          <w:sz w:val="24"/>
          <w:szCs w:val="24"/>
          <w:lang w:val="en-US"/>
        </w:rPr>
        <w:t xml:space="preserve"> N, </w:t>
      </w:r>
      <w:proofErr w:type="spellStart"/>
      <w:r w:rsidRPr="00E45756">
        <w:rPr>
          <w:rFonts w:ascii="Arial" w:hAnsi="Arial" w:eastAsia="Arial" w:cs="Arial"/>
          <w:sz w:val="24"/>
          <w:szCs w:val="24"/>
          <w:lang w:val="en-US"/>
        </w:rPr>
        <w:t>Bushmaker</w:t>
      </w:r>
      <w:proofErr w:type="spellEnd"/>
      <w:r w:rsidRPr="00E45756">
        <w:rPr>
          <w:rFonts w:ascii="Arial" w:hAnsi="Arial" w:eastAsia="Arial" w:cs="Arial"/>
          <w:sz w:val="24"/>
          <w:szCs w:val="24"/>
          <w:lang w:val="en-US"/>
        </w:rPr>
        <w:t xml:space="preserve"> T, Morris DH, et al. Aerosol and Surface Stability of SARS-CoV-2 as Compared with SARS-CoV-1. </w:t>
      </w:r>
      <w:r w:rsidRPr="00E45756">
        <w:rPr>
          <w:rFonts w:ascii="Arial" w:hAnsi="Arial" w:eastAsia="Arial" w:cs="Arial"/>
          <w:i/>
          <w:iCs/>
          <w:sz w:val="24"/>
          <w:szCs w:val="24"/>
          <w:lang w:val="en-US"/>
        </w:rPr>
        <w:t xml:space="preserve">N </w:t>
      </w:r>
      <w:proofErr w:type="spellStart"/>
      <w:r w:rsidRPr="00E45756">
        <w:rPr>
          <w:rFonts w:ascii="Arial" w:hAnsi="Arial" w:eastAsia="Arial" w:cs="Arial"/>
          <w:i/>
          <w:iCs/>
          <w:sz w:val="24"/>
          <w:szCs w:val="24"/>
          <w:lang w:val="en-US"/>
        </w:rPr>
        <w:t>Engl</w:t>
      </w:r>
      <w:proofErr w:type="spellEnd"/>
      <w:r w:rsidRPr="00E45756">
        <w:rPr>
          <w:rFonts w:ascii="Arial" w:hAnsi="Arial" w:eastAsia="Arial" w:cs="Arial"/>
          <w:i/>
          <w:iCs/>
          <w:sz w:val="24"/>
          <w:szCs w:val="24"/>
          <w:lang w:val="en-US"/>
        </w:rPr>
        <w:t xml:space="preserve"> J Med</w:t>
      </w:r>
      <w:r w:rsidRPr="00E45756">
        <w:rPr>
          <w:rFonts w:ascii="Arial" w:hAnsi="Arial" w:eastAsia="Arial" w:cs="Arial"/>
          <w:sz w:val="24"/>
          <w:szCs w:val="24"/>
          <w:lang w:val="en-US"/>
        </w:rPr>
        <w:t>. 2020;382(16):1564–1567. doi:10.1056/NEJMc2004973</w:t>
      </w:r>
    </w:p>
    <w:p w:rsidR="536C85DE" w:rsidP="536C85DE" w:rsidRDefault="536C85DE" w14:paraId="294FE77D" w14:textId="115E5729">
      <w:pPr>
        <w:jc w:val="both"/>
      </w:pPr>
      <w:r w:rsidRPr="00E45756">
        <w:rPr>
          <w:rFonts w:ascii="Arial" w:hAnsi="Arial" w:eastAsia="Arial" w:cs="Arial"/>
          <w:sz w:val="24"/>
          <w:szCs w:val="24"/>
          <w:lang w:val="en-US"/>
        </w:rPr>
        <w:t xml:space="preserve">Zhu N, Zhang D, Wang W, et al. A Novel Coronavirus from Patients with Pneumonia in China, 2019. </w:t>
      </w:r>
      <w:r w:rsidRPr="536C85DE">
        <w:rPr>
          <w:rFonts w:ascii="Arial" w:hAnsi="Arial" w:eastAsia="Arial" w:cs="Arial"/>
          <w:i/>
          <w:iCs/>
          <w:sz w:val="24"/>
          <w:szCs w:val="24"/>
        </w:rPr>
        <w:t xml:space="preserve">N </w:t>
      </w:r>
      <w:proofErr w:type="spellStart"/>
      <w:r w:rsidRPr="536C85DE">
        <w:rPr>
          <w:rFonts w:ascii="Arial" w:hAnsi="Arial" w:eastAsia="Arial" w:cs="Arial"/>
          <w:i/>
          <w:iCs/>
          <w:sz w:val="24"/>
          <w:szCs w:val="24"/>
        </w:rPr>
        <w:t>Engl</w:t>
      </w:r>
      <w:proofErr w:type="spellEnd"/>
      <w:r w:rsidRPr="536C85DE">
        <w:rPr>
          <w:rFonts w:ascii="Arial" w:hAnsi="Arial" w:eastAsia="Arial" w:cs="Arial"/>
          <w:i/>
          <w:iCs/>
          <w:sz w:val="24"/>
          <w:szCs w:val="24"/>
        </w:rPr>
        <w:t xml:space="preserve"> J Med</w:t>
      </w:r>
      <w:r w:rsidRPr="536C85DE">
        <w:rPr>
          <w:rFonts w:ascii="Arial" w:hAnsi="Arial" w:eastAsia="Arial" w:cs="Arial"/>
          <w:sz w:val="24"/>
          <w:szCs w:val="24"/>
        </w:rPr>
        <w:t>. 2020;382(8):727–733. doi:10.1056/NEJMoa2001017.</w:t>
      </w:r>
    </w:p>
    <w:p w:rsidR="536C85DE" w:rsidP="536C85DE" w:rsidRDefault="536C85DE" w14:paraId="3F75F8C9" w14:textId="239DE5C7">
      <w:pPr>
        <w:spacing w:line="257" w:lineRule="auto"/>
        <w:jc w:val="both"/>
      </w:pPr>
      <w:r w:rsidRPr="536C85DE">
        <w:rPr>
          <w:rFonts w:ascii="Arial" w:hAnsi="Arial" w:eastAsia="Arial" w:cs="Arial"/>
          <w:sz w:val="24"/>
          <w:szCs w:val="24"/>
        </w:rPr>
        <w:t xml:space="preserve">Weiss SR, Leibowitz JL. </w:t>
      </w:r>
      <w:proofErr w:type="spellStart"/>
      <w:r w:rsidRPr="536C85DE">
        <w:rPr>
          <w:rFonts w:ascii="Arial" w:hAnsi="Arial" w:eastAsia="Arial" w:cs="Arial"/>
          <w:sz w:val="24"/>
          <w:szCs w:val="24"/>
        </w:rPr>
        <w:t>Coronavirus</w:t>
      </w:r>
      <w:proofErr w:type="spellEnd"/>
      <w:r w:rsidRPr="536C85DE">
        <w:rPr>
          <w:rFonts w:ascii="Arial" w:hAnsi="Arial" w:eastAsia="Arial" w:cs="Arial"/>
          <w:sz w:val="24"/>
          <w:szCs w:val="24"/>
        </w:rPr>
        <w:t xml:space="preserve"> </w:t>
      </w:r>
      <w:proofErr w:type="spellStart"/>
      <w:r w:rsidRPr="536C85DE">
        <w:rPr>
          <w:rFonts w:ascii="Arial" w:hAnsi="Arial" w:eastAsia="Arial" w:cs="Arial"/>
          <w:sz w:val="24"/>
          <w:szCs w:val="24"/>
        </w:rPr>
        <w:t>pathogenesis</w:t>
      </w:r>
      <w:proofErr w:type="spellEnd"/>
      <w:r w:rsidRPr="536C85DE">
        <w:rPr>
          <w:rFonts w:ascii="Arial" w:hAnsi="Arial" w:eastAsia="Arial" w:cs="Arial"/>
          <w:sz w:val="24"/>
          <w:szCs w:val="24"/>
        </w:rPr>
        <w:t xml:space="preserve">. </w:t>
      </w:r>
      <w:proofErr w:type="spellStart"/>
      <w:r w:rsidRPr="536C85DE">
        <w:rPr>
          <w:rFonts w:ascii="Arial" w:hAnsi="Arial" w:eastAsia="Arial" w:cs="Arial"/>
          <w:i/>
          <w:iCs/>
          <w:sz w:val="24"/>
          <w:szCs w:val="24"/>
        </w:rPr>
        <w:t>Adv</w:t>
      </w:r>
      <w:proofErr w:type="spellEnd"/>
      <w:r w:rsidRPr="536C85DE">
        <w:rPr>
          <w:rFonts w:ascii="Arial" w:hAnsi="Arial" w:eastAsia="Arial" w:cs="Arial"/>
          <w:i/>
          <w:iCs/>
          <w:sz w:val="24"/>
          <w:szCs w:val="24"/>
        </w:rPr>
        <w:t xml:space="preserve"> </w:t>
      </w:r>
      <w:proofErr w:type="spellStart"/>
      <w:r w:rsidRPr="536C85DE">
        <w:rPr>
          <w:rFonts w:ascii="Arial" w:hAnsi="Arial" w:eastAsia="Arial" w:cs="Arial"/>
          <w:i/>
          <w:iCs/>
          <w:sz w:val="24"/>
          <w:szCs w:val="24"/>
        </w:rPr>
        <w:t>Virus</w:t>
      </w:r>
      <w:proofErr w:type="spellEnd"/>
      <w:r w:rsidRPr="536C85DE">
        <w:rPr>
          <w:rFonts w:ascii="Arial" w:hAnsi="Arial" w:eastAsia="Arial" w:cs="Arial"/>
          <w:i/>
          <w:iCs/>
          <w:sz w:val="24"/>
          <w:szCs w:val="24"/>
        </w:rPr>
        <w:t xml:space="preserve"> Res</w:t>
      </w:r>
      <w:r w:rsidRPr="536C85DE">
        <w:rPr>
          <w:rFonts w:ascii="Arial" w:hAnsi="Arial" w:eastAsia="Arial" w:cs="Arial"/>
          <w:sz w:val="24"/>
          <w:szCs w:val="24"/>
        </w:rPr>
        <w:t xml:space="preserve">. </w:t>
      </w:r>
      <w:proofErr w:type="gramStart"/>
      <w:r w:rsidRPr="536C85DE">
        <w:rPr>
          <w:rFonts w:ascii="Arial" w:hAnsi="Arial" w:eastAsia="Arial" w:cs="Arial"/>
          <w:sz w:val="24"/>
          <w:szCs w:val="24"/>
        </w:rPr>
        <w:t>2011;81:85</w:t>
      </w:r>
      <w:proofErr w:type="gramEnd"/>
      <w:r w:rsidRPr="536C85DE">
        <w:rPr>
          <w:rFonts w:ascii="Arial" w:hAnsi="Arial" w:eastAsia="Arial" w:cs="Arial"/>
          <w:sz w:val="24"/>
          <w:szCs w:val="24"/>
        </w:rPr>
        <w:t>–164. doi:10.1016/B978-0-12-385885-6.00009-2.</w:t>
      </w:r>
    </w:p>
    <w:p w:rsidR="536C85DE" w:rsidP="536C85DE" w:rsidRDefault="536C85DE" w14:paraId="0AF7296B" w14:textId="08ACD701">
      <w:pPr>
        <w:spacing w:after="0" w:line="360" w:lineRule="auto"/>
        <w:jc w:val="both"/>
        <w:rPr>
          <w:rFonts w:ascii="Arial" w:hAnsi="Arial" w:cs="Arial"/>
          <w:color w:val="403D39"/>
          <w:sz w:val="24"/>
          <w:szCs w:val="24"/>
        </w:rPr>
      </w:pPr>
    </w:p>
    <w:p w:rsidR="536C85DE" w:rsidP="536C85DE" w:rsidRDefault="536C85DE" w14:paraId="3D07CFAF" w14:textId="70204BEA">
      <w:pPr>
        <w:spacing w:after="0" w:line="360" w:lineRule="auto"/>
        <w:jc w:val="both"/>
        <w:rPr>
          <w:rFonts w:ascii="Arial" w:hAnsi="Arial" w:cs="Arial"/>
          <w:color w:val="403D39"/>
          <w:sz w:val="24"/>
          <w:szCs w:val="24"/>
        </w:rPr>
      </w:pPr>
    </w:p>
    <w:p w:rsidR="536C85DE" w:rsidP="536C85DE" w:rsidRDefault="536C85DE" w14:paraId="73F96D3E" w14:textId="3F68539C">
      <w:pPr>
        <w:spacing w:after="0" w:line="360" w:lineRule="auto"/>
        <w:jc w:val="both"/>
        <w:rPr>
          <w:rFonts w:ascii="Arial" w:hAnsi="Arial" w:cs="Arial"/>
          <w:color w:val="403D39"/>
          <w:sz w:val="24"/>
          <w:szCs w:val="24"/>
        </w:rPr>
      </w:pPr>
    </w:p>
    <w:p w:rsidRPr="00406A2B" w:rsidR="00406A2B" w:rsidP="004B3E7B" w:rsidRDefault="00406A2B" w14:paraId="6C96970D" w14:textId="77777777">
      <w:pPr>
        <w:spacing w:after="0" w:line="360" w:lineRule="auto"/>
        <w:jc w:val="both"/>
        <w:rPr>
          <w:rFonts w:ascii="Arial" w:hAnsi="Arial" w:cs="Arial"/>
          <w:sz w:val="24"/>
          <w:szCs w:val="24"/>
        </w:rPr>
      </w:pPr>
    </w:p>
    <w:sectPr w:rsidRPr="00406A2B" w:rsidR="00406A2B">
      <w:pgSz w:w="11906" w:h="16838" w:orient="portrait"/>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DMS" w:author="Daisy Maria Strottmann" w:date="2020-05-06T18:46:00Z" w:id="22">
    <w:p w:rsidR="002F5AD2" w:rsidRDefault="002F5AD2" w14:paraId="59D32DF5" w14:textId="06155317">
      <w:pPr>
        <w:pStyle w:val="Textodecomentrio"/>
      </w:pPr>
      <w:r>
        <w:rPr>
          <w:rStyle w:val="Refdecomentrio"/>
        </w:rPr>
        <w:annotationRef/>
      </w:r>
      <w:r>
        <w:t>A frase está idêntica na introdução. Seria melhor substituir.</w:t>
      </w:r>
    </w:p>
    <w:p w:rsidRPr="009D7FC3" w:rsidR="008A0452" w:rsidRDefault="008A0452" w14:paraId="4D10CA92" w14:textId="3AAA8191">
      <w:pPr>
        <w:pStyle w:val="Textodecomentrio"/>
      </w:pPr>
      <w:r w:rsidRPr="009D7FC3">
        <w:t>Minha sugestão:</w:t>
      </w:r>
    </w:p>
    <w:p w:rsidRPr="008A0452" w:rsidR="008A0452" w:rsidP="008A0452" w:rsidRDefault="002F5AD2" w14:paraId="58CF64EE" w14:textId="48EBDA5A">
      <w:pPr>
        <w:pStyle w:val="Textodecomentrio"/>
        <w:rPr>
          <w:rFonts w:cs="Arial"/>
          <w:szCs w:val="24"/>
          <w:shd w:val="clear" w:color="auto" w:fill="FFFFFF"/>
          <w:lang w:val="en-US"/>
        </w:rPr>
      </w:pPr>
      <w:r w:rsidRPr="002F5AD2">
        <w:rPr>
          <w:lang w:val="en-US"/>
        </w:rPr>
        <w:t xml:space="preserve">On December 2019 </w:t>
      </w:r>
      <w:r>
        <w:rPr>
          <w:lang w:val="en-US"/>
        </w:rPr>
        <w:t xml:space="preserve">a new </w:t>
      </w:r>
      <w:r w:rsidRPr="002F5AD2">
        <w:rPr>
          <w:lang w:val="en-US"/>
        </w:rPr>
        <w:t xml:space="preserve">coronavirus </w:t>
      </w:r>
      <w:r>
        <w:rPr>
          <w:lang w:val="en-US"/>
        </w:rPr>
        <w:t xml:space="preserve">highly contagious </w:t>
      </w:r>
      <w:r w:rsidRPr="002F5AD2">
        <w:rPr>
          <w:lang w:val="en-US"/>
        </w:rPr>
        <w:t xml:space="preserve">named </w:t>
      </w:r>
      <w:r w:rsidRPr="003C32FE">
        <w:rPr>
          <w:rFonts w:cs="Arial"/>
          <w:szCs w:val="24"/>
          <w:shd w:val="clear" w:color="auto" w:fill="FFFFFF"/>
          <w:lang w:val="en-US"/>
        </w:rPr>
        <w:t>severe acute respiratory syndrome coronavirus 2</w:t>
      </w:r>
      <w:r>
        <w:rPr>
          <w:rFonts w:cs="Arial"/>
          <w:szCs w:val="24"/>
          <w:shd w:val="clear" w:color="auto" w:fill="FFFFFF"/>
          <w:lang w:val="en-US"/>
        </w:rPr>
        <w:t xml:space="preserve"> </w:t>
      </w:r>
      <w:r w:rsidRPr="002F5AD2">
        <w:rPr>
          <w:lang w:val="en-US"/>
        </w:rPr>
        <w:t>SARS-CoV-2</w:t>
      </w:r>
      <w:r>
        <w:rPr>
          <w:lang w:val="en-US"/>
        </w:rPr>
        <w:t xml:space="preserve"> </w:t>
      </w:r>
      <w:r>
        <w:rPr>
          <w:rFonts w:cs="Arial"/>
          <w:szCs w:val="24"/>
          <w:shd w:val="clear" w:color="auto" w:fill="FFFFFF"/>
          <w:lang w:val="en-US"/>
        </w:rPr>
        <w:t xml:space="preserve">emerged in China causing </w:t>
      </w:r>
      <w:r w:rsidR="008A0452">
        <w:rPr>
          <w:rFonts w:cs="Arial"/>
          <w:szCs w:val="24"/>
          <w:shd w:val="clear" w:color="auto" w:fill="FFFFFF"/>
          <w:lang w:val="en-US"/>
        </w:rPr>
        <w:t>a</w:t>
      </w:r>
      <w:r w:rsidRPr="008A0452" w:rsidR="008A0452">
        <w:rPr>
          <w:rFonts w:cs="Arial"/>
          <w:szCs w:val="24"/>
          <w:shd w:val="clear" w:color="auto" w:fill="FFFFFF"/>
          <w:lang w:val="en-US"/>
        </w:rPr>
        <w:t xml:space="preserve"> potentially lethal human respiratory infection</w:t>
      </w:r>
    </w:p>
    <w:p w:rsidRPr="00E83043" w:rsidR="002F5AD2" w:rsidP="008A0452" w:rsidRDefault="008A0452" w14:paraId="36ED3A4F" w14:textId="275FF1DA">
      <w:pPr>
        <w:pStyle w:val="Textodecomentrio"/>
        <w:rPr>
          <w:lang w:val="en-US"/>
        </w:rPr>
      </w:pPr>
      <w:r w:rsidRPr="00E83043">
        <w:rPr>
          <w:rFonts w:cs="Arial"/>
          <w:szCs w:val="24"/>
          <w:shd w:val="clear" w:color="auto" w:fill="FFFFFF"/>
          <w:lang w:val="en-US"/>
        </w:rPr>
        <w:t>named COVID-19</w:t>
      </w:r>
    </w:p>
  </w:comment>
  <w:comment w:initials="DMS" w:author="Daisy Maria Strottmann" w:date="2020-05-06T18:55:00Z" w:id="56">
    <w:p w:rsidRPr="00C40EF5" w:rsidR="00C40EF5" w:rsidP="00C40EF5" w:rsidRDefault="00C40EF5" w14:paraId="25DD1B0F" w14:textId="1F956C5E">
      <w:pPr>
        <w:rPr>
          <w:lang w:val="en-US"/>
        </w:rPr>
      </w:pPr>
      <w:r>
        <w:rPr>
          <w:rStyle w:val="Refdecomentrio"/>
        </w:rPr>
        <w:annotationRef/>
      </w:r>
      <w:r w:rsidRPr="00C40EF5">
        <w:rPr>
          <w:lang w:val="en-US"/>
        </w:rPr>
        <w:t>Não seria “</w:t>
      </w:r>
      <w:r>
        <w:rPr>
          <w:lang w:val="en-US"/>
        </w:rPr>
        <w:t>have been declared state of emergency”?</w:t>
      </w:r>
      <w:r w:rsidRPr="00C40EF5">
        <w:rPr>
          <w:lang w:val="en-US"/>
        </w:rPr>
        <w:t xml:space="preserve"> </w:t>
      </w:r>
    </w:p>
  </w:comment>
  <w:comment w:initials="DMS" w:author="Daisy Maria Strottmann" w:date="2020-05-06T19:01:00Z" w:id="58">
    <w:p w:rsidR="00BE4F3B" w:rsidRDefault="00BE4F3B" w14:paraId="434ADE9E" w14:textId="089A8F3E">
      <w:pPr>
        <w:pStyle w:val="Textodecomentrio"/>
      </w:pPr>
      <w:r>
        <w:rPr>
          <w:rStyle w:val="Refdecomentrio"/>
        </w:rPr>
        <w:annotationRef/>
      </w:r>
      <w:r>
        <w:t>Quem seriam essas pessoas?</w:t>
      </w:r>
      <w:r>
        <w:br/>
      </w:r>
      <w:r>
        <w:t>é uma citação oficial?</w:t>
      </w:r>
      <w:r>
        <w:br/>
      </w:r>
      <w:r>
        <w:t>acho que é importante informar a fonte</w:t>
      </w:r>
    </w:p>
  </w:comment>
  <w:comment w:initials="DMS" w:author="Daisy Maria Strottmann" w:date="2020-05-06T19:54:00Z" w:id="66">
    <w:p w:rsidR="00C82A65" w:rsidRDefault="00C82A65" w14:paraId="268DF277" w14:textId="3E5FB445">
      <w:pPr>
        <w:pStyle w:val="Textodecomentrio"/>
      </w:pPr>
      <w:r>
        <w:rPr>
          <w:rStyle w:val="Refdecomentrio"/>
        </w:rPr>
        <w:annotationRef/>
      </w:r>
      <w:r>
        <w:t>Seria 3A, certo?</w:t>
      </w:r>
    </w:p>
  </w:comment>
  <w:comment w:initials="DMS" w:author="Daisy Maria Strottmann" w:date="2020-05-06T20:12:00Z" w:id="71">
    <w:p w:rsidRPr="00C07AB0" w:rsidR="00C07AB0" w:rsidRDefault="00C07AB0" w14:paraId="6FEAEF25" w14:textId="0E4351C0">
      <w:pPr>
        <w:pStyle w:val="Textodecomentrio"/>
      </w:pPr>
      <w:r>
        <w:rPr>
          <w:rStyle w:val="Refdecomentrio"/>
        </w:rPr>
        <w:annotationRef/>
      </w:r>
      <w:r>
        <w:t>Não ficou claro para mim a relação que vocês quiseram fazer  com a frase “</w:t>
      </w:r>
      <w:r w:rsidRPr="00C07AB0">
        <w:rPr>
          <w:rFonts w:cs="Arial"/>
          <w:sz w:val="24"/>
          <w:szCs w:val="24"/>
        </w:rPr>
        <w:t>obeys the relationship between number of inh</w:t>
      </w:r>
      <w:r>
        <w:rPr>
          <w:rFonts w:cs="Arial"/>
          <w:sz w:val="24"/>
          <w:szCs w:val="24"/>
        </w:rPr>
        <w:t>abitants (population) and area" qual seria a relação?</w:t>
      </w:r>
    </w:p>
  </w:comment>
  <w:comment w:initials="DMS" w:author="Daisy Maria Strottmann" w:date="2020-05-06T22:44:00Z" w:id="73">
    <w:p w:rsidR="00285554" w:rsidRDefault="00285554" w14:paraId="38E56C34" w14:textId="7C380F12">
      <w:pPr>
        <w:pStyle w:val="Textodecomentrio"/>
      </w:pPr>
      <w:r>
        <w:rPr>
          <w:rStyle w:val="Refdecomentrio"/>
        </w:rPr>
        <w:annotationRef/>
      </w:r>
      <w:r>
        <w:t>Não é necessário colocar A na figura única</w:t>
      </w:r>
      <w:r w:rsidR="0092602D">
        <w:t>c</w:t>
      </w:r>
    </w:p>
  </w:comment>
  <w:comment w:initials="DMS" w:author="Daisy Maria Strottmann" w:date="2020-05-07T03:27:00Z" w:id="75">
    <w:p w:rsidR="00C44DF8" w:rsidRDefault="00C44DF8" w14:paraId="6674D992" w14:textId="3AB50BBB">
      <w:pPr>
        <w:pStyle w:val="Textodecomentrio"/>
      </w:pPr>
      <w:r>
        <w:rPr>
          <w:rStyle w:val="Refdecomentrio"/>
        </w:rPr>
        <w:annotationRef/>
      </w:r>
      <w:r w:rsidR="00916C6B">
        <w:t>Vc não acha que</w:t>
      </w:r>
      <w:r>
        <w:t xml:space="preserve"> existe pelo menos</w:t>
      </w:r>
      <w:r w:rsidR="004249C7">
        <w:t xml:space="preserve"> uma correlação negativa entre densidade demo</w:t>
      </w:r>
      <w:r w:rsidR="005B4253">
        <w:t>gráfica e número</w:t>
      </w:r>
      <w:r w:rsidR="004249C7">
        <w:t xml:space="preserve"> de casos confirmados? Pois me parece </w:t>
      </w:r>
      <w:r>
        <w:t xml:space="preserve">que quanto menor a densidade </w:t>
      </w:r>
      <w:r w:rsidR="00916C6B">
        <w:t>demo</w:t>
      </w:r>
      <w:r w:rsidR="004249C7">
        <w:t>gráfica maior o número de casos</w:t>
      </w:r>
      <w:r w:rsidR="00C33385">
        <w:br/>
      </w:r>
      <w:r w:rsidR="00C33385">
        <w:t>Hipótese: uma densidade demográfica menor</w:t>
      </w:r>
      <w:r w:rsidR="009D7FC3">
        <w:t xml:space="preserve"> em uma população com MHDI mais elevado poderia</w:t>
      </w:r>
      <w:r w:rsidR="00C33385">
        <w:t xml:space="preserve"> propiciar</w:t>
      </w:r>
      <w:r w:rsidR="009D7FC3">
        <w:t xml:space="preserve"> uma maior mobilidade entre</w:t>
      </w:r>
      <w:r w:rsidR="00C33385">
        <w:t xml:space="preserve"> pessoas,</w:t>
      </w:r>
      <w:r w:rsidR="009D7FC3">
        <w:t xml:space="preserve"> que por sua vez teriam contato com um número maior de pessoas e assim poderiam aumentar a disseminação do vírus </w:t>
      </w:r>
    </w:p>
  </w:comment>
  <w:comment w:initials="DMS" w:author="Daisy Maria Strottmann" w:date="2020-05-07T05:07:00Z" w:id="76">
    <w:p w:rsidR="004E5CF6" w:rsidRDefault="004E5CF6" w14:paraId="23E5C44D" w14:textId="4E8FE8BD">
      <w:pPr>
        <w:pStyle w:val="Textodecomentrio"/>
      </w:pPr>
      <w:r>
        <w:rPr>
          <w:rStyle w:val="Refdecomentrio"/>
        </w:rPr>
        <w:annotationRef/>
      </w:r>
      <w:r>
        <w:t>O dado demonstra que os idosos estão se infectando menos. Então parece que as medidas de isolamento estão sendo efetivas para proteção desse grupo de indivíduos</w:t>
      </w:r>
      <w:r w:rsidR="009D7FC3">
        <w:t>.</w:t>
      </w:r>
    </w:p>
    <w:p w:rsidR="004E5CF6" w:rsidRDefault="004E5CF6" w14:paraId="4C8EE37B" w14:textId="77777777">
      <w:pPr>
        <w:pStyle w:val="Textodecomentrio"/>
      </w:pPr>
      <w:r>
        <w:t>As crianças, os adolescentes e os adultos jovens tb são menos acometidos que os adultos (população mais vulnerável, pois é a classe de indivíduos que mantém o maior contato social, uma vez que é a classe economicamente ativa), pelo fato das escolas estarem fechadas</w:t>
      </w:r>
      <w:r w:rsidR="00073221">
        <w:t>... Demonstrando que as medidas de isolamento estão sendo efetivas para proteger essas classes populacionais</w:t>
      </w:r>
    </w:p>
    <w:p w:rsidR="00896D3F" w:rsidRDefault="00650069" w14:paraId="0D94B6BE" w14:textId="2C402165">
      <w:pPr>
        <w:pStyle w:val="Textodecomentrio"/>
      </w:pPr>
      <w:r>
        <w:t>S</w:t>
      </w:r>
      <w:r w:rsidR="00896D3F">
        <w:t xml:space="preserve">eria </w:t>
      </w:r>
      <w:r>
        <w:t xml:space="preserve">bom referenciar o dado </w:t>
      </w:r>
      <w:r w:rsidR="00896D3F">
        <w:t>na discussão</w:t>
      </w:r>
      <w:r>
        <w:t>.</w:t>
      </w:r>
    </w:p>
  </w:comment>
  <w:comment w:initials="DMS" w:author="Daisy Maria Strottmann" w:date="2020-05-07T04:26:00Z" w:id="77">
    <w:p w:rsidR="00995807" w:rsidRDefault="00995807" w14:paraId="4644F7BC" w14:textId="2B4F4350">
      <w:pPr>
        <w:pStyle w:val="Textodecomentrio"/>
      </w:pPr>
      <w:r>
        <w:rPr>
          <w:rStyle w:val="Refdecomentrio"/>
        </w:rPr>
        <w:annotationRef/>
      </w:r>
      <w:r>
        <w:t>Ficou estranho o título iniciado com until April 22, 2020 (ficou confuso). Qual a data final para a predição de ocorrência dos casos?</w:t>
      </w:r>
      <w:r>
        <w:br/>
      </w:r>
    </w:p>
  </w:comment>
  <w:comment w:initials="DMS" w:author="Daisy Maria Strottmann" w:date="2020-05-07T04:34:00Z" w:id="79">
    <w:p w:rsidR="004E7BEA" w:rsidRDefault="004E7BEA" w14:paraId="67BCC4FD" w14:textId="67DBB6D2">
      <w:pPr>
        <w:pStyle w:val="Textodecomentrio"/>
      </w:pPr>
      <w:r>
        <w:rPr>
          <w:rStyle w:val="Refdecomentrio"/>
        </w:rPr>
        <w:annotationRef/>
      </w:r>
      <w:r>
        <w:t>Quais outros dados? Não está claro</w:t>
      </w:r>
    </w:p>
  </w:comment>
  <w:comment w:initials="DMS" w:author="Daisy Maria Strottmann" w:date="2020-05-07T04:49:00Z" w:id="88">
    <w:p w:rsidR="00B75A66" w:rsidRDefault="00B75A66" w14:paraId="54DFCF49" w14:textId="5665F972">
      <w:pPr>
        <w:pStyle w:val="Textodecomentrio"/>
      </w:pPr>
      <w:r>
        <w:rPr>
          <w:rStyle w:val="Refdecomentrio"/>
        </w:rPr>
        <w:annotationRef/>
      </w:r>
      <w:r>
        <w:t>Qual a data de previsão</w:t>
      </w:r>
      <w:r w:rsidR="00313138">
        <w:t xml:space="preserve"> da ocorrência do total de</w:t>
      </w:r>
      <w:r>
        <w:t xml:space="preserve"> casos</w:t>
      </w:r>
      <w:r w:rsidR="00313138">
        <w:t xml:space="preserve"> preditos</w:t>
      </w:r>
      <w:r>
        <w:t>?</w:t>
      </w:r>
      <w:r w:rsidR="00280ADC">
        <w:t xml:space="preserve"> Seria 22 de maio?</w:t>
      </w:r>
    </w:p>
  </w:comment>
  <w:comment w:initials="DMS" w:author="Daisy Maria Strottmann" w:date="2020-05-07T04:54:00Z" w:id="94">
    <w:p w:rsidR="008C0051" w:rsidRDefault="008C0051" w14:paraId="2501A9E9" w14:textId="370421EB">
      <w:pPr>
        <w:pStyle w:val="Textodecomentrio"/>
      </w:pPr>
      <w:r>
        <w:rPr>
          <w:rStyle w:val="Refdecomentrio"/>
        </w:rPr>
        <w:annotationRef/>
      </w:r>
      <w:r>
        <w:t xml:space="preserve">Não </w:t>
      </w:r>
      <w:r w:rsidR="007F7EE2">
        <w:t>vi esse dad</w:t>
      </w:r>
      <w:r>
        <w:t>o descrito no resultado</w:t>
      </w:r>
    </w:p>
  </w:comment>
  <w:comment w:initials="DMS" w:author="Daisy Maria Strottmann" w:date="2020-05-07T04:57:00Z" w:id="96">
    <w:p w:rsidR="00822896" w:rsidRDefault="00822896" w14:paraId="29CDAB6C" w14:textId="41EDB33B">
      <w:pPr>
        <w:pStyle w:val="Textodecomentrio"/>
      </w:pPr>
      <w:r>
        <w:rPr>
          <w:rStyle w:val="Refdecomentrio"/>
        </w:rPr>
        <w:annotationRef/>
      </w:r>
      <w:r>
        <w:t>Acho que seria importante referenciar o boletim epidemiológico da data</w:t>
      </w:r>
      <w:r w:rsidR="00B520BA">
        <w:t xml:space="preserve"> que traz os dados</w:t>
      </w:r>
    </w:p>
  </w:comment>
  <w:comment w:initials="DMS" w:author="Daisy Maria Strottmann" w:date="2020-05-07T05:15:00Z" w:id="99">
    <w:p w:rsidR="00A7687E" w:rsidRDefault="00A7687E" w14:paraId="7982CDAA" w14:textId="6F1F3234">
      <w:pPr>
        <w:pStyle w:val="Textodecomentrio"/>
      </w:pPr>
      <w:r>
        <w:rPr>
          <w:rStyle w:val="Refdecomentrio"/>
        </w:rPr>
        <w:annotationRef/>
      </w:r>
      <w:r>
        <w:t>Rever a referência</w:t>
      </w:r>
    </w:p>
  </w:comment>
  <w:comment w:initials="DMS" w:author="Daisy Maria Strottmann" w:date="2020-05-07T05:10:00Z" w:id="100">
    <w:p w:rsidR="000E4040" w:rsidRDefault="000E4040" w14:paraId="5184A4EA" w14:textId="54F7B084">
      <w:pPr>
        <w:pStyle w:val="Textodecomentrio"/>
      </w:pPr>
      <w:r>
        <w:rPr>
          <w:rStyle w:val="Refdecomentrio"/>
        </w:rPr>
        <w:annotationRef/>
      </w:r>
      <w:r>
        <w:t>Não acho que isso indica falta de conecção</w:t>
      </w:r>
      <w:r w:rsidR="004969DF">
        <w:t>, como mencionei na figura 7</w:t>
      </w:r>
    </w:p>
  </w:comment>
  <w:comment w:initials="DMS" w:author="Daisy Maria Strottmann" w:date="2020-05-07T05:14:00Z" w:id="104">
    <w:p w:rsidR="004969DF" w:rsidRDefault="004969DF" w14:paraId="11F0107F" w14:textId="65B3707F">
      <w:pPr>
        <w:pStyle w:val="Textodecomentrio"/>
      </w:pPr>
      <w:r>
        <w:rPr>
          <w:rStyle w:val="Refdecomentrio"/>
        </w:rPr>
        <w:annotationRef/>
      </w:r>
      <w:r>
        <w:t>Rever a referência</w:t>
      </w:r>
    </w:p>
  </w:comment>
  <w:comment w:initials="UC" w:author="Usuário Convidado" w:date="2020-05-07T11:43:13" w:id="548542253">
    <w:p w:rsidR="68F06163" w:rsidRDefault="68F06163" w14:paraId="1F347124" w14:textId="32FE4808">
      <w:pPr>
        <w:pStyle w:val="CommentText"/>
      </w:pPr>
      <w:r w:rsidR="68F06163">
        <w:rPr/>
        <w:t xml:space="preserve">Reformulei a frase e a referência. Já adicionei na bibliográfia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36ED3A4F"/>
  <w15:commentEx w15:done="0" w15:paraId="25DD1B0F"/>
  <w15:commentEx w15:done="0" w15:paraId="434ADE9E"/>
  <w15:commentEx w15:done="0" w15:paraId="268DF277"/>
  <w15:commentEx w15:done="0" w15:paraId="6FEAEF25"/>
  <w15:commentEx w15:done="0" w15:paraId="38E56C34"/>
  <w15:commentEx w15:done="0" w15:paraId="6674D992"/>
  <w15:commentEx w15:done="0" w15:paraId="0D94B6BE"/>
  <w15:commentEx w15:done="0" w15:paraId="4644F7BC"/>
  <w15:commentEx w15:done="0" w15:paraId="67BCC4FD"/>
  <w15:commentEx w15:done="0" w15:paraId="54DFCF49"/>
  <w15:commentEx w15:done="0" w15:paraId="2501A9E9"/>
  <w15:commentEx w15:done="0" w15:paraId="29CDAB6C"/>
  <w15:commentEx w15:done="0" w15:paraId="7982CDAA"/>
  <w15:commentEx w15:done="0" w15:paraId="5184A4EA"/>
  <w15:commentEx w15:done="0" w15:paraId="11F0107F"/>
  <w15:commentEx w15:done="0" w15:paraId="1F34712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E77FF43" w16cex:dateUtc="2020-05-07T14:43:13.434Z"/>
</w16cex:commentsExtensible>
</file>

<file path=word/commentsIds.xml><?xml version="1.0" encoding="utf-8"?>
<w16cid:commentsIds xmlns:mc="http://schemas.openxmlformats.org/markup-compatibility/2006" xmlns:w16cid="http://schemas.microsoft.com/office/word/2016/wordml/cid" mc:Ignorable="w16cid">
  <w16cid:commentId w16cid:paraId="36ED3A4F" w16cid:durableId="225E57E2"/>
  <w16cid:commentId w16cid:paraId="25DD1B0F" w16cid:durableId="225E57EA"/>
  <w16cid:commentId w16cid:paraId="434ADE9E" w16cid:durableId="225E57EB"/>
  <w16cid:commentId w16cid:paraId="268DF277" w16cid:durableId="225E57EC"/>
  <w16cid:commentId w16cid:paraId="6FEAEF25" w16cid:durableId="225E57ED"/>
  <w16cid:commentId w16cid:paraId="38E56C34" w16cid:durableId="225E57EE"/>
  <w16cid:commentId w16cid:paraId="6674D992" w16cid:durableId="225E57EF"/>
  <w16cid:commentId w16cid:paraId="0D94B6BE" w16cid:durableId="225E57F0"/>
  <w16cid:commentId w16cid:paraId="4644F7BC" w16cid:durableId="225E57F1"/>
  <w16cid:commentId w16cid:paraId="67BCC4FD" w16cid:durableId="225E57F3"/>
  <w16cid:commentId w16cid:paraId="54DFCF49" w16cid:durableId="225E57F5"/>
  <w16cid:commentId w16cid:paraId="2501A9E9" w16cid:durableId="225E57F7"/>
  <w16cid:commentId w16cid:paraId="29CDAB6C" w16cid:durableId="225E57F8"/>
  <w16cid:commentId w16cid:paraId="7982CDAA" w16cid:durableId="225E57FA"/>
  <w16cid:commentId w16cid:paraId="5184A4EA" w16cid:durableId="225E57FB"/>
  <w16cid:commentId w16cid:paraId="11F0107F" w16cid:durableId="225E57FC"/>
  <w16cid:commentId w16cid:paraId="1F347124" w16cid:durableId="2E77FF4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Yu Gothic"/>
    <w:charset w:val="80"/>
    <w:family w:val="roman"/>
    <w:pitch w:val="variable"/>
    <w:sig w:usb0="800002E7" w:usb1="2AC7FCF0"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mc="http://schemas.openxmlformats.org/markup-compatibility/2006" xmlns:w15="http://schemas.microsoft.com/office/word/2012/wordml" mc:Ignorable="w15">
  <w15:person w15:author="Guilherme Silveira">
    <w15:presenceInfo w15:providerId="Windows Live" w15:userId="808ebfd9a0d86213"/>
  </w15:person>
  <w15:person w15:author="Usuário Convidado">
    <w15:presenceInfo w15:providerId="Windows Live" w15:userI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trackRevisions w:val="tru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46173"/>
    <w:rsid w:val="0005259A"/>
    <w:rsid w:val="00053675"/>
    <w:rsid w:val="0006328D"/>
    <w:rsid w:val="0006677D"/>
    <w:rsid w:val="00067E1F"/>
    <w:rsid w:val="00072C8C"/>
    <w:rsid w:val="00073221"/>
    <w:rsid w:val="00086CC5"/>
    <w:rsid w:val="000A572E"/>
    <w:rsid w:val="000B6087"/>
    <w:rsid w:val="000B634D"/>
    <w:rsid w:val="000D5BFD"/>
    <w:rsid w:val="000E4040"/>
    <w:rsid w:val="00102A13"/>
    <w:rsid w:val="001170F0"/>
    <w:rsid w:val="00131BD4"/>
    <w:rsid w:val="00174F13"/>
    <w:rsid w:val="00177AA8"/>
    <w:rsid w:val="001A3659"/>
    <w:rsid w:val="001A4374"/>
    <w:rsid w:val="001A6633"/>
    <w:rsid w:val="001B28B2"/>
    <w:rsid w:val="001B4715"/>
    <w:rsid w:val="001C61EF"/>
    <w:rsid w:val="001D7352"/>
    <w:rsid w:val="001E0DE9"/>
    <w:rsid w:val="001E42AD"/>
    <w:rsid w:val="002268C8"/>
    <w:rsid w:val="00244782"/>
    <w:rsid w:val="00245EFA"/>
    <w:rsid w:val="00247367"/>
    <w:rsid w:val="00251292"/>
    <w:rsid w:val="002568F0"/>
    <w:rsid w:val="00260C6E"/>
    <w:rsid w:val="00276E4A"/>
    <w:rsid w:val="00280302"/>
    <w:rsid w:val="00280ADC"/>
    <w:rsid w:val="00285554"/>
    <w:rsid w:val="002A2A9F"/>
    <w:rsid w:val="002B0376"/>
    <w:rsid w:val="002B6724"/>
    <w:rsid w:val="002C0E9C"/>
    <w:rsid w:val="002E576F"/>
    <w:rsid w:val="002F37F9"/>
    <w:rsid w:val="002F5AD2"/>
    <w:rsid w:val="002F7669"/>
    <w:rsid w:val="00300181"/>
    <w:rsid w:val="0030134E"/>
    <w:rsid w:val="0031293D"/>
    <w:rsid w:val="00313138"/>
    <w:rsid w:val="0032383A"/>
    <w:rsid w:val="00323854"/>
    <w:rsid w:val="003241BE"/>
    <w:rsid w:val="00335F00"/>
    <w:rsid w:val="00346E13"/>
    <w:rsid w:val="00364479"/>
    <w:rsid w:val="00387378"/>
    <w:rsid w:val="003A1DD6"/>
    <w:rsid w:val="003B1A51"/>
    <w:rsid w:val="003C242E"/>
    <w:rsid w:val="003E14A9"/>
    <w:rsid w:val="003E3042"/>
    <w:rsid w:val="003E353D"/>
    <w:rsid w:val="003F43CB"/>
    <w:rsid w:val="003F65DC"/>
    <w:rsid w:val="00400C84"/>
    <w:rsid w:val="00406A2B"/>
    <w:rsid w:val="0041624A"/>
    <w:rsid w:val="0042323F"/>
    <w:rsid w:val="004249C7"/>
    <w:rsid w:val="00441973"/>
    <w:rsid w:val="00456BDD"/>
    <w:rsid w:val="00462886"/>
    <w:rsid w:val="00465326"/>
    <w:rsid w:val="00491CB0"/>
    <w:rsid w:val="004969DF"/>
    <w:rsid w:val="004B3E7B"/>
    <w:rsid w:val="004D3B9A"/>
    <w:rsid w:val="004E2E42"/>
    <w:rsid w:val="004E5CF6"/>
    <w:rsid w:val="004E70AD"/>
    <w:rsid w:val="004E7BEA"/>
    <w:rsid w:val="005251CB"/>
    <w:rsid w:val="00544830"/>
    <w:rsid w:val="00546E53"/>
    <w:rsid w:val="00574A36"/>
    <w:rsid w:val="005919C9"/>
    <w:rsid w:val="00594359"/>
    <w:rsid w:val="005A6D71"/>
    <w:rsid w:val="005B4253"/>
    <w:rsid w:val="005B6C08"/>
    <w:rsid w:val="005C04E7"/>
    <w:rsid w:val="005C0899"/>
    <w:rsid w:val="005D74BE"/>
    <w:rsid w:val="005F48D9"/>
    <w:rsid w:val="005F71FB"/>
    <w:rsid w:val="006007B0"/>
    <w:rsid w:val="00635042"/>
    <w:rsid w:val="00636D36"/>
    <w:rsid w:val="00640161"/>
    <w:rsid w:val="00650069"/>
    <w:rsid w:val="006531EF"/>
    <w:rsid w:val="0065610B"/>
    <w:rsid w:val="006569A8"/>
    <w:rsid w:val="00682159"/>
    <w:rsid w:val="00686205"/>
    <w:rsid w:val="006951DC"/>
    <w:rsid w:val="006B1109"/>
    <w:rsid w:val="006B43E5"/>
    <w:rsid w:val="006B74B8"/>
    <w:rsid w:val="006C34B2"/>
    <w:rsid w:val="006E0A24"/>
    <w:rsid w:val="00705550"/>
    <w:rsid w:val="00705999"/>
    <w:rsid w:val="00711D83"/>
    <w:rsid w:val="00713AB4"/>
    <w:rsid w:val="00714B93"/>
    <w:rsid w:val="007175BD"/>
    <w:rsid w:val="007230D5"/>
    <w:rsid w:val="00731EB8"/>
    <w:rsid w:val="00731FF0"/>
    <w:rsid w:val="0074139E"/>
    <w:rsid w:val="00761DDE"/>
    <w:rsid w:val="00763FEB"/>
    <w:rsid w:val="007727C6"/>
    <w:rsid w:val="0077322C"/>
    <w:rsid w:val="007761FB"/>
    <w:rsid w:val="00791A54"/>
    <w:rsid w:val="007B36C7"/>
    <w:rsid w:val="007E0FDD"/>
    <w:rsid w:val="007E33B9"/>
    <w:rsid w:val="007F7EE2"/>
    <w:rsid w:val="008064C6"/>
    <w:rsid w:val="00822896"/>
    <w:rsid w:val="00827CCD"/>
    <w:rsid w:val="008351AD"/>
    <w:rsid w:val="008947EE"/>
    <w:rsid w:val="00896D3F"/>
    <w:rsid w:val="00897889"/>
    <w:rsid w:val="008A0452"/>
    <w:rsid w:val="008C0051"/>
    <w:rsid w:val="008E6A0F"/>
    <w:rsid w:val="008F3E3A"/>
    <w:rsid w:val="009038EB"/>
    <w:rsid w:val="00905F17"/>
    <w:rsid w:val="00913CBA"/>
    <w:rsid w:val="00916C6B"/>
    <w:rsid w:val="00925551"/>
    <w:rsid w:val="0092602D"/>
    <w:rsid w:val="00926F92"/>
    <w:rsid w:val="00930680"/>
    <w:rsid w:val="00934937"/>
    <w:rsid w:val="0096338E"/>
    <w:rsid w:val="0099480C"/>
    <w:rsid w:val="00995807"/>
    <w:rsid w:val="00995E13"/>
    <w:rsid w:val="009A11B9"/>
    <w:rsid w:val="009A3370"/>
    <w:rsid w:val="009B35BC"/>
    <w:rsid w:val="009C12F9"/>
    <w:rsid w:val="009C1874"/>
    <w:rsid w:val="009D6039"/>
    <w:rsid w:val="009D7FC3"/>
    <w:rsid w:val="009E5F3C"/>
    <w:rsid w:val="009F1E10"/>
    <w:rsid w:val="009F4CA0"/>
    <w:rsid w:val="00A1530E"/>
    <w:rsid w:val="00A1745A"/>
    <w:rsid w:val="00A35A90"/>
    <w:rsid w:val="00A368B6"/>
    <w:rsid w:val="00A41B57"/>
    <w:rsid w:val="00A425FB"/>
    <w:rsid w:val="00A45E81"/>
    <w:rsid w:val="00A56008"/>
    <w:rsid w:val="00A565C0"/>
    <w:rsid w:val="00A63354"/>
    <w:rsid w:val="00A63AE9"/>
    <w:rsid w:val="00A7687E"/>
    <w:rsid w:val="00A9093F"/>
    <w:rsid w:val="00AB5710"/>
    <w:rsid w:val="00AB74FF"/>
    <w:rsid w:val="00AD5564"/>
    <w:rsid w:val="00AF3BA0"/>
    <w:rsid w:val="00B02505"/>
    <w:rsid w:val="00B10025"/>
    <w:rsid w:val="00B21B27"/>
    <w:rsid w:val="00B35CD9"/>
    <w:rsid w:val="00B41400"/>
    <w:rsid w:val="00B50FBB"/>
    <w:rsid w:val="00B520BA"/>
    <w:rsid w:val="00B7127A"/>
    <w:rsid w:val="00B75A66"/>
    <w:rsid w:val="00B7653B"/>
    <w:rsid w:val="00B82B00"/>
    <w:rsid w:val="00BB45BE"/>
    <w:rsid w:val="00BC2657"/>
    <w:rsid w:val="00BC7F5A"/>
    <w:rsid w:val="00BD4963"/>
    <w:rsid w:val="00BE4F3B"/>
    <w:rsid w:val="00BE54D1"/>
    <w:rsid w:val="00BF2F70"/>
    <w:rsid w:val="00BF7003"/>
    <w:rsid w:val="00C05115"/>
    <w:rsid w:val="00C0578C"/>
    <w:rsid w:val="00C07AB0"/>
    <w:rsid w:val="00C10FA9"/>
    <w:rsid w:val="00C147B4"/>
    <w:rsid w:val="00C27461"/>
    <w:rsid w:val="00C30BF1"/>
    <w:rsid w:val="00C33385"/>
    <w:rsid w:val="00C37AA0"/>
    <w:rsid w:val="00C40EF5"/>
    <w:rsid w:val="00C44DF8"/>
    <w:rsid w:val="00C45908"/>
    <w:rsid w:val="00C479CF"/>
    <w:rsid w:val="00C5270D"/>
    <w:rsid w:val="00C53592"/>
    <w:rsid w:val="00C8229E"/>
    <w:rsid w:val="00C82A65"/>
    <w:rsid w:val="00C974DB"/>
    <w:rsid w:val="00CA2EC7"/>
    <w:rsid w:val="00CB34C3"/>
    <w:rsid w:val="00CB44AE"/>
    <w:rsid w:val="00CC71DC"/>
    <w:rsid w:val="00CE0D90"/>
    <w:rsid w:val="00CE3267"/>
    <w:rsid w:val="00CE59C8"/>
    <w:rsid w:val="00D23629"/>
    <w:rsid w:val="00D32552"/>
    <w:rsid w:val="00D52BBA"/>
    <w:rsid w:val="00D546BF"/>
    <w:rsid w:val="00D74F87"/>
    <w:rsid w:val="00D77ECA"/>
    <w:rsid w:val="00D9256A"/>
    <w:rsid w:val="00DA292C"/>
    <w:rsid w:val="00DC31E5"/>
    <w:rsid w:val="00DC7149"/>
    <w:rsid w:val="00DD2077"/>
    <w:rsid w:val="00DE0155"/>
    <w:rsid w:val="00DE283E"/>
    <w:rsid w:val="00DF5AC3"/>
    <w:rsid w:val="00DF6544"/>
    <w:rsid w:val="00DF6D5E"/>
    <w:rsid w:val="00E12F15"/>
    <w:rsid w:val="00E213FB"/>
    <w:rsid w:val="00E23F56"/>
    <w:rsid w:val="00E24A7C"/>
    <w:rsid w:val="00E25A4B"/>
    <w:rsid w:val="00E2677D"/>
    <w:rsid w:val="00E45756"/>
    <w:rsid w:val="00E50982"/>
    <w:rsid w:val="00E6108E"/>
    <w:rsid w:val="00E761E9"/>
    <w:rsid w:val="00E76E36"/>
    <w:rsid w:val="00E83043"/>
    <w:rsid w:val="00EA413B"/>
    <w:rsid w:val="00EB253F"/>
    <w:rsid w:val="00EB3480"/>
    <w:rsid w:val="00EC7A99"/>
    <w:rsid w:val="00ED35F4"/>
    <w:rsid w:val="00EE4EC2"/>
    <w:rsid w:val="00F03C8B"/>
    <w:rsid w:val="00F05D28"/>
    <w:rsid w:val="00F16EBD"/>
    <w:rsid w:val="00F25EF7"/>
    <w:rsid w:val="00F62A9D"/>
    <w:rsid w:val="00F77F53"/>
    <w:rsid w:val="00F81EB3"/>
    <w:rsid w:val="00F870BC"/>
    <w:rsid w:val="00FA1ED6"/>
    <w:rsid w:val="00FC5B5E"/>
    <w:rsid w:val="00FD3DD5"/>
    <w:rsid w:val="00FD513F"/>
    <w:rsid w:val="00FE3ADE"/>
    <w:rsid w:val="00FF38D4"/>
    <w:rsid w:val="1E4D7DA9"/>
    <w:rsid w:val="27676868"/>
    <w:rsid w:val="2B281E21"/>
    <w:rsid w:val="31FCFF78"/>
    <w:rsid w:val="341D34E5"/>
    <w:rsid w:val="48EB7682"/>
    <w:rsid w:val="4B0ED2EE"/>
    <w:rsid w:val="536C85DE"/>
    <w:rsid w:val="5C26908A"/>
    <w:rsid w:val="68F06163"/>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docId w15:val="{36E18EED-0B69-4C4D-9F78-83B2935B31E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har"/>
    <w:uiPriority w:val="9"/>
    <w:qFormat/>
    <w:rsid w:val="004B3E7B"/>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7727C6"/>
    <w:pPr>
      <w:keepNext/>
      <w:keepLines/>
      <w:spacing w:before="200" w:after="0"/>
      <w:outlineLvl w:val="1"/>
    </w:pPr>
    <w:rPr>
      <w:rFonts w:asciiTheme="majorHAnsi" w:hAnsiTheme="majorHAnsi" w:eastAsiaTheme="majorEastAsia" w:cstheme="majorBidi"/>
      <w:b/>
      <w:bCs/>
      <w:color w:val="4472C4" w:themeColor="accent1"/>
      <w:sz w:val="26"/>
      <w:szCs w:val="26"/>
    </w:rPr>
  </w:style>
  <w:style w:type="paragraph" w:styleId="Ttulo3">
    <w:name w:val="heading 3"/>
    <w:basedOn w:val="Normal"/>
    <w:next w:val="Normal"/>
    <w:link w:val="Ttulo3Char"/>
    <w:uiPriority w:val="9"/>
    <w:semiHidden/>
    <w:unhideWhenUsed/>
    <w:qFormat/>
    <w:rsid w:val="007727C6"/>
    <w:pPr>
      <w:keepNext/>
      <w:keepLines/>
      <w:spacing w:before="200" w:after="0"/>
      <w:outlineLvl w:val="2"/>
    </w:pPr>
    <w:rPr>
      <w:rFonts w:asciiTheme="majorHAnsi" w:hAnsiTheme="majorHAnsi" w:eastAsiaTheme="majorEastAsia" w:cstheme="majorBidi"/>
      <w:b/>
      <w:bCs/>
      <w:color w:val="4472C4" w:themeColor="accent1"/>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PargrafodaLista">
    <w:name w:val="List Paragraph"/>
    <w:basedOn w:val="Normal"/>
    <w:uiPriority w:val="34"/>
    <w:qFormat/>
    <w:rsid w:val="00C30BF1"/>
    <w:pPr>
      <w:ind w:left="720"/>
      <w:contextualSpacing/>
    </w:pPr>
  </w:style>
  <w:style w:type="paragraph" w:styleId="Textodebalo">
    <w:name w:val="Balloon Text"/>
    <w:basedOn w:val="Normal"/>
    <w:link w:val="TextodebaloChar"/>
    <w:uiPriority w:val="99"/>
    <w:semiHidden/>
    <w:unhideWhenUsed/>
    <w:rsid w:val="006C34B2"/>
    <w:pPr>
      <w:spacing w:after="0" w:line="240" w:lineRule="auto"/>
    </w:pPr>
    <w:rPr>
      <w:rFonts w:ascii="Segoe UI" w:hAnsi="Segoe UI" w:cs="Segoe UI"/>
      <w:sz w:val="18"/>
      <w:szCs w:val="18"/>
    </w:rPr>
  </w:style>
  <w:style w:type="character" w:styleId="TextodebaloChar" w:customStyle="1">
    <w:name w:val="Texto de balão Char"/>
    <w:basedOn w:val="Fontepargpadro"/>
    <w:link w:val="Textodebalo"/>
    <w:uiPriority w:val="99"/>
    <w:semiHidden/>
    <w:rsid w:val="006C34B2"/>
    <w:rPr>
      <w:rFonts w:ascii="Segoe UI" w:hAnsi="Segoe UI" w:cs="Segoe UI"/>
      <w:sz w:val="18"/>
      <w:szCs w:val="18"/>
    </w:rPr>
  </w:style>
  <w:style w:type="table" w:styleId="Tabelacomgrade">
    <w:name w:val="Table Grid"/>
    <w:basedOn w:val="Tabelanormal"/>
    <w:uiPriority w:val="39"/>
    <w:rsid w:val="006C34B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extodecomentrio">
    <w:name w:val="annotation text"/>
    <w:basedOn w:val="Normal"/>
    <w:link w:val="TextodecomentrioChar"/>
    <w:uiPriority w:val="99"/>
    <w:unhideWhenUsed/>
    <w:rsid w:val="006C34B2"/>
    <w:pPr>
      <w:spacing w:after="0" w:line="240" w:lineRule="auto"/>
      <w:jc w:val="both"/>
    </w:pPr>
    <w:rPr>
      <w:rFonts w:ascii="Arial" w:hAnsi="Arial"/>
      <w:sz w:val="20"/>
      <w:szCs w:val="20"/>
    </w:rPr>
  </w:style>
  <w:style w:type="character" w:styleId="TextodecomentrioChar" w:customStyle="1">
    <w:name w:val="Texto de comentário Char"/>
    <w:basedOn w:val="Fontepargpadro"/>
    <w:link w:val="Textodecomentrio"/>
    <w:uiPriority w:val="99"/>
    <w:rsid w:val="006C34B2"/>
    <w:rPr>
      <w:rFonts w:ascii="Arial" w:hAnsi="Arial"/>
      <w:sz w:val="20"/>
      <w:szCs w:val="20"/>
    </w:rPr>
  </w:style>
  <w:style w:type="character" w:styleId="Refdecomentrio">
    <w:name w:val="annotation reference"/>
    <w:basedOn w:val="Fontepargpadro"/>
    <w:uiPriority w:val="99"/>
    <w:semiHidden/>
    <w:unhideWhenUsed/>
    <w:rsid w:val="006C34B2"/>
    <w:rPr>
      <w:sz w:val="16"/>
      <w:szCs w:val="16"/>
    </w:rPr>
  </w:style>
  <w:style w:type="character" w:styleId="Hyperlink">
    <w:name w:val="Hyperlink"/>
    <w:basedOn w:val="Fontepargpadro"/>
    <w:uiPriority w:val="99"/>
    <w:unhideWhenUsed/>
    <w:rPr>
      <w:color w:val="0563C1" w:themeColor="hyperlink"/>
      <w:u w:val="single"/>
    </w:rPr>
  </w:style>
  <w:style w:type="character" w:styleId="MenoPendente1" w:customStyle="1">
    <w:name w:val="Menção Pendente1"/>
    <w:basedOn w:val="Fontepargpadro"/>
    <w:uiPriority w:val="99"/>
    <w:semiHidden/>
    <w:unhideWhenUsed/>
    <w:rsid w:val="008351AD"/>
    <w:rPr>
      <w:color w:val="605E5C"/>
      <w:shd w:val="clear" w:color="auto" w:fill="E1DFDD"/>
    </w:rPr>
  </w:style>
  <w:style w:type="character" w:styleId="nfase">
    <w:name w:val="Emphasis"/>
    <w:basedOn w:val="Fontepargpadro"/>
    <w:uiPriority w:val="20"/>
    <w:qFormat/>
    <w:rsid w:val="00406A2B"/>
    <w:rPr>
      <w:i/>
      <w:iCs/>
    </w:rPr>
  </w:style>
  <w:style w:type="character" w:styleId="Ttulo1Char" w:customStyle="1">
    <w:name w:val="Título 1 Char"/>
    <w:basedOn w:val="Fontepargpadro"/>
    <w:link w:val="Ttulo1"/>
    <w:uiPriority w:val="9"/>
    <w:rsid w:val="004B3E7B"/>
    <w:rPr>
      <w:rFonts w:asciiTheme="majorHAnsi" w:hAnsiTheme="majorHAnsi" w:eastAsiaTheme="majorEastAsia" w:cstheme="majorBidi"/>
      <w:color w:val="2F5496" w:themeColor="accent1" w:themeShade="BF"/>
      <w:sz w:val="32"/>
      <w:szCs w:val="32"/>
    </w:rPr>
  </w:style>
  <w:style w:type="paragraph" w:styleId="Assuntodocomentrio">
    <w:name w:val="annotation subject"/>
    <w:basedOn w:val="Textodecomentrio"/>
    <w:next w:val="Textodecomentrio"/>
    <w:link w:val="AssuntodocomentrioChar"/>
    <w:uiPriority w:val="99"/>
    <w:semiHidden/>
    <w:unhideWhenUsed/>
    <w:rsid w:val="00B21B27"/>
    <w:pPr>
      <w:spacing w:after="160"/>
      <w:jc w:val="left"/>
    </w:pPr>
    <w:rPr>
      <w:rFonts w:asciiTheme="minorHAnsi" w:hAnsiTheme="minorHAnsi"/>
      <w:b/>
      <w:bCs/>
    </w:rPr>
  </w:style>
  <w:style w:type="character" w:styleId="AssuntodocomentrioChar" w:customStyle="1">
    <w:name w:val="Assunto do comentário Char"/>
    <w:basedOn w:val="TextodecomentrioChar"/>
    <w:link w:val="Assuntodocomentrio"/>
    <w:uiPriority w:val="99"/>
    <w:semiHidden/>
    <w:rsid w:val="00B21B27"/>
    <w:rPr>
      <w:rFonts w:ascii="Arial" w:hAnsi="Arial"/>
      <w:b/>
      <w:bCs/>
      <w:sz w:val="20"/>
      <w:szCs w:val="20"/>
    </w:rPr>
  </w:style>
  <w:style w:type="character" w:styleId="Ttulo2Char" w:customStyle="1">
    <w:name w:val="Título 2 Char"/>
    <w:basedOn w:val="Fontepargpadro"/>
    <w:link w:val="Ttulo2"/>
    <w:uiPriority w:val="9"/>
    <w:semiHidden/>
    <w:rsid w:val="007727C6"/>
    <w:rPr>
      <w:rFonts w:asciiTheme="majorHAnsi" w:hAnsiTheme="majorHAnsi" w:eastAsiaTheme="majorEastAsia" w:cstheme="majorBidi"/>
      <w:b/>
      <w:bCs/>
      <w:color w:val="4472C4" w:themeColor="accent1"/>
      <w:sz w:val="26"/>
      <w:szCs w:val="26"/>
    </w:rPr>
  </w:style>
  <w:style w:type="character" w:styleId="Ttulo3Char" w:customStyle="1">
    <w:name w:val="Título 3 Char"/>
    <w:basedOn w:val="Fontepargpadro"/>
    <w:link w:val="Ttulo3"/>
    <w:uiPriority w:val="9"/>
    <w:semiHidden/>
    <w:rsid w:val="007727C6"/>
    <w:rPr>
      <w:rFonts w:asciiTheme="majorHAnsi" w:hAnsiTheme="majorHAnsi" w:eastAsiaTheme="majorEastAsia" w:cstheme="majorBidi"/>
      <w:b/>
      <w:bCs/>
      <w:color w:val="4472C4" w:themeColor="accent1"/>
    </w:rPr>
  </w:style>
  <w:style w:type="paragraph" w:styleId="Pr-formataoHTML">
    <w:name w:val="HTML Preformatted"/>
    <w:basedOn w:val="Normal"/>
    <w:link w:val="Pr-formataoHTMLChar"/>
    <w:uiPriority w:val="99"/>
    <w:semiHidden/>
    <w:unhideWhenUsed/>
    <w:rsid w:val="00B75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pt-BR"/>
    </w:rPr>
  </w:style>
  <w:style w:type="character" w:styleId="Pr-formataoHTMLChar" w:customStyle="1">
    <w:name w:val="Pré-formatação HTML Char"/>
    <w:basedOn w:val="Fontepargpadro"/>
    <w:link w:val="Pr-formataoHTML"/>
    <w:uiPriority w:val="99"/>
    <w:semiHidden/>
    <w:rsid w:val="00B75A66"/>
    <w:rPr>
      <w:rFonts w:ascii="Courier New" w:hAnsi="Courier New" w:eastAsia="Times New Roman"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6155826">
      <w:bodyDiv w:val="1"/>
      <w:marLeft w:val="0"/>
      <w:marRight w:val="0"/>
      <w:marTop w:val="0"/>
      <w:marBottom w:val="0"/>
      <w:divBdr>
        <w:top w:val="none" w:sz="0" w:space="0" w:color="auto"/>
        <w:left w:val="none" w:sz="0" w:space="0" w:color="auto"/>
        <w:bottom w:val="none" w:sz="0" w:space="0" w:color="auto"/>
        <w:right w:val="none" w:sz="0" w:space="0" w:color="auto"/>
      </w:divBdr>
    </w:div>
    <w:div w:id="1211041366">
      <w:bodyDiv w:val="1"/>
      <w:marLeft w:val="0"/>
      <w:marRight w:val="0"/>
      <w:marTop w:val="0"/>
      <w:marBottom w:val="0"/>
      <w:divBdr>
        <w:top w:val="none" w:sz="0" w:space="0" w:color="auto"/>
        <w:left w:val="none" w:sz="0" w:space="0" w:color="auto"/>
        <w:bottom w:val="none" w:sz="0" w:space="0" w:color="auto"/>
        <w:right w:val="none" w:sz="0" w:space="0" w:color="auto"/>
      </w:divBdr>
    </w:div>
    <w:div w:id="1255285549">
      <w:bodyDiv w:val="1"/>
      <w:marLeft w:val="0"/>
      <w:marRight w:val="0"/>
      <w:marTop w:val="0"/>
      <w:marBottom w:val="0"/>
      <w:divBdr>
        <w:top w:val="none" w:sz="0" w:space="0" w:color="auto"/>
        <w:left w:val="none" w:sz="0" w:space="0" w:color="auto"/>
        <w:bottom w:val="none" w:sz="0" w:space="0" w:color="auto"/>
        <w:right w:val="none" w:sz="0" w:space="0" w:color="auto"/>
      </w:divBdr>
      <w:divsChild>
        <w:div w:id="1217006761">
          <w:marLeft w:val="0"/>
          <w:marRight w:val="0"/>
          <w:marTop w:val="90"/>
          <w:marBottom w:val="0"/>
          <w:divBdr>
            <w:top w:val="none" w:sz="0" w:space="0" w:color="auto"/>
            <w:left w:val="none" w:sz="0" w:space="0" w:color="auto"/>
            <w:bottom w:val="none" w:sz="0" w:space="0" w:color="auto"/>
            <w:right w:val="none" w:sz="0" w:space="0" w:color="auto"/>
          </w:divBdr>
          <w:divsChild>
            <w:div w:id="1614751955">
              <w:marLeft w:val="0"/>
              <w:marRight w:val="0"/>
              <w:marTop w:val="0"/>
              <w:marBottom w:val="405"/>
              <w:divBdr>
                <w:top w:val="none" w:sz="0" w:space="0" w:color="auto"/>
                <w:left w:val="none" w:sz="0" w:space="0" w:color="auto"/>
                <w:bottom w:val="none" w:sz="0" w:space="0" w:color="auto"/>
                <w:right w:val="none" w:sz="0" w:space="0" w:color="auto"/>
              </w:divBdr>
              <w:divsChild>
                <w:div w:id="1671709843">
                  <w:marLeft w:val="0"/>
                  <w:marRight w:val="0"/>
                  <w:marTop w:val="0"/>
                  <w:marBottom w:val="0"/>
                  <w:divBdr>
                    <w:top w:val="none" w:sz="0" w:space="0" w:color="auto"/>
                    <w:left w:val="none" w:sz="0" w:space="0" w:color="auto"/>
                    <w:bottom w:val="none" w:sz="0" w:space="0" w:color="auto"/>
                    <w:right w:val="none" w:sz="0" w:space="0" w:color="auto"/>
                  </w:divBdr>
                  <w:divsChild>
                    <w:div w:id="1150093982">
                      <w:marLeft w:val="0"/>
                      <w:marRight w:val="0"/>
                      <w:marTop w:val="0"/>
                      <w:marBottom w:val="0"/>
                      <w:divBdr>
                        <w:top w:val="none" w:sz="0" w:space="0" w:color="auto"/>
                        <w:left w:val="none" w:sz="0" w:space="0" w:color="auto"/>
                        <w:bottom w:val="none" w:sz="0" w:space="0" w:color="auto"/>
                        <w:right w:val="none" w:sz="0" w:space="0" w:color="auto"/>
                      </w:divBdr>
                      <w:divsChild>
                        <w:div w:id="160596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81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microsoft.com/office/2016/09/relationships/commentsIds" Target="commentsIds.xml" Id="rId8" /><Relationship Type="http://schemas.openxmlformats.org/officeDocument/2006/relationships/image" Target="media/image5.png" Id="rId13" /><Relationship Type="http://schemas.openxmlformats.org/officeDocument/2006/relationships/hyperlink" Target="http://ceasa.df.gov.br/ceasa-orienta-caminhoneiros-sobre-a-covid-19/" TargetMode="External" Id="rId18" /><Relationship Type="http://schemas.microsoft.com/office/2011/relationships/people" Target="people.xml" Id="rId26" /><Relationship Type="http://schemas.openxmlformats.org/officeDocument/2006/relationships/styles" Target="styles.xml" Id="rId3" /><Relationship Type="http://schemas.openxmlformats.org/officeDocument/2006/relationships/hyperlink" Target="https://www.who.int/docs/default-source/coronaviruse/situation-reports/20200415-sitrep-86-covid-19.pdf?sfvrsn=c615ea20_4" TargetMode="External" Id="rId21" /><Relationship Type="http://schemas.microsoft.com/office/2011/relationships/commentsExtended" Target="commentsExtended.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fontTable" Target="fontTable.xml" Id="rId25"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hyperlink" Target="https://www.saude.gov.br/noticias/agencia-saude/46738-coronavirus-28-320-casos-confirmados-e-1-736-mortes" TargetMode="External" Id="rId20" /><Relationship Type="http://schemas.openxmlformats.org/officeDocument/2006/relationships/customXml" Target="../customXml/item1.xml" Id="rId1" /><Relationship Type="http://schemas.openxmlformats.org/officeDocument/2006/relationships/comments" Target="comments.xml" Id="rId6" /><Relationship Type="http://schemas.openxmlformats.org/officeDocument/2006/relationships/image" Target="media/image3.png" Id="rId11" /><Relationship Type="http://schemas.openxmlformats.org/officeDocument/2006/relationships/hyperlink" Target="https://osf.io/preprints/socarxiv/sb8xn/" TargetMode="External" Id="rId24"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image" Target="media/image2.png" Id="rId10" /><Relationship Type="http://schemas.openxmlformats.org/officeDocument/2006/relationships/hyperlink" Target="https://www.who.int/emergencies/diseases/novel-coronavirus-2019/advice-for-public/when-and-how-to-use-masks" TargetMode="External" Id="rId19"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theme" Target="theme/theme1.xml" Id="rId27" /><Relationship Type="http://schemas.microsoft.com/office/2018/08/relationships/commentsExtensible" Target="/word/commentsExtensible.xml" Id="R883ca3a04116454e" /><Relationship Type="http://schemas.openxmlformats.org/officeDocument/2006/relationships/hyperlink" Target="https://brasil.io/dataset/covid19/caso" TargetMode="External" Id="R61148d27d4bd4508" /><Relationship Type="http://schemas.openxmlformats.org/officeDocument/2006/relationships/hyperlink" Target="https://portal.fiocruz.br/noticia/infogripe-destaca-aceleracao-de-internacoes-por-sindrome-respiratoria-aguda-grave" TargetMode="External" Id="Rcba51193fd374a77"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FF6256-3176-44E3-8EAA-EEF0078B4E8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Pessoal</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Guilherme Silveira</dc:creator>
  <lastModifiedBy>Usuário Convidado</lastModifiedBy>
  <revision>8</revision>
  <dcterms:created xsi:type="dcterms:W3CDTF">2020-05-07T13:03:00.0000000Z</dcterms:created>
  <dcterms:modified xsi:type="dcterms:W3CDTF">2020-05-09T22:49:31.1195057Z</dcterms:modified>
</coreProperties>
</file>